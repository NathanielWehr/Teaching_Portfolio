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D7121A" w14:textId="6F532015" w:rsidR="00615162" w:rsidRDefault="00615162" w:rsidP="004E1F71">
      <w:pPr>
        <w:jc w:val="center"/>
        <w:rPr>
          <w:rFonts w:asciiTheme="minorHAnsi" w:hAnsiTheme="minorHAnsi" w:cstheme="minorHAnsi"/>
          <w:b/>
          <w:noProof/>
          <w:color w:val="00B050"/>
          <w:sz w:val="36"/>
          <w:szCs w:val="36"/>
        </w:rPr>
      </w:pPr>
      <w:r w:rsidRPr="003E60AE">
        <w:rPr>
          <w:rFonts w:asciiTheme="minorHAnsi" w:hAnsiTheme="minorHAnsi" w:cstheme="minorHAnsi"/>
          <w:b/>
          <w:noProof/>
          <w:color w:val="00B050"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70977DF5" wp14:editId="589E6D30">
            <wp:simplePos x="0" y="0"/>
            <wp:positionH relativeFrom="column">
              <wp:posOffset>4164965</wp:posOffset>
            </wp:positionH>
            <wp:positionV relativeFrom="paragraph">
              <wp:posOffset>0</wp:posOffset>
            </wp:positionV>
            <wp:extent cx="2487930" cy="108077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olkit image.pdf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2" t="19179" r="11298" b="25936"/>
                    <a:stretch/>
                  </pic:blipFill>
                  <pic:spPr bwMode="auto">
                    <a:xfrm>
                      <a:off x="0" y="0"/>
                      <a:ext cx="248793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19D5E" w14:textId="77E0B968" w:rsidR="00615162" w:rsidRDefault="00615162" w:rsidP="004E1F71">
      <w:pPr>
        <w:jc w:val="center"/>
        <w:rPr>
          <w:rFonts w:asciiTheme="minorHAnsi" w:hAnsiTheme="minorHAnsi" w:cstheme="minorHAnsi"/>
          <w:b/>
          <w:noProof/>
          <w:color w:val="00B050"/>
          <w:sz w:val="36"/>
          <w:szCs w:val="36"/>
        </w:rPr>
      </w:pPr>
    </w:p>
    <w:p w14:paraId="4826AB99" w14:textId="066517EA" w:rsidR="004E1F71" w:rsidRPr="003E60AE" w:rsidRDefault="004E1F71" w:rsidP="004E1F71">
      <w:pPr>
        <w:jc w:val="center"/>
        <w:rPr>
          <w:rFonts w:asciiTheme="minorHAnsi" w:hAnsiTheme="minorHAnsi" w:cstheme="minorHAnsi"/>
          <w:b/>
          <w:color w:val="538135" w:themeColor="accent6" w:themeShade="BF"/>
          <w:sz w:val="36"/>
          <w:szCs w:val="36"/>
        </w:rPr>
      </w:pPr>
      <w:r w:rsidRPr="003E60AE">
        <w:rPr>
          <w:rFonts w:asciiTheme="minorHAnsi" w:hAnsiTheme="minorHAnsi" w:cstheme="minorHAnsi"/>
          <w:b/>
          <w:noProof/>
          <w:color w:val="00B050"/>
          <w:sz w:val="36"/>
          <w:szCs w:val="36"/>
        </w:rPr>
        <w:t>Evaluating</w:t>
      </w:r>
      <w:r w:rsidRPr="003E60AE">
        <w:rPr>
          <w:rFonts w:asciiTheme="minorHAnsi" w:hAnsiTheme="minorHAnsi" w:cstheme="minorHAnsi"/>
          <w:b/>
          <w:color w:val="00B050"/>
          <w:sz w:val="36"/>
          <w:szCs w:val="36"/>
        </w:rPr>
        <w:t xml:space="preserve"> </w:t>
      </w:r>
      <w:r>
        <w:rPr>
          <w:rFonts w:asciiTheme="minorHAnsi" w:hAnsiTheme="minorHAnsi" w:cstheme="minorHAnsi"/>
          <w:b/>
          <w:color w:val="00B050"/>
          <w:sz w:val="36"/>
          <w:szCs w:val="36"/>
        </w:rPr>
        <w:t>Evidence</w:t>
      </w:r>
      <w:r w:rsidRPr="003E60AE">
        <w:rPr>
          <w:rFonts w:asciiTheme="minorHAnsi" w:hAnsiTheme="minorHAnsi" w:cstheme="minorHAnsi"/>
          <w:b/>
          <w:color w:val="00B050"/>
          <w:sz w:val="36"/>
          <w:szCs w:val="36"/>
        </w:rPr>
        <w:t xml:space="preserve"> Tool</w:t>
      </w:r>
      <w:r w:rsidRPr="003E60AE">
        <w:rPr>
          <w:rFonts w:asciiTheme="minorHAnsi" w:hAnsiTheme="minorHAnsi" w:cstheme="minorHAnsi"/>
          <w:b/>
          <w:color w:val="538135" w:themeColor="accent6" w:themeShade="BF"/>
          <w:sz w:val="36"/>
          <w:szCs w:val="36"/>
        </w:rPr>
        <w:t xml:space="preserve"> </w:t>
      </w:r>
    </w:p>
    <w:p w14:paraId="0E91EBE5" w14:textId="77777777" w:rsidR="004E1F71" w:rsidRPr="003E60AE" w:rsidRDefault="004E1F71" w:rsidP="004E1F71">
      <w:pPr>
        <w:rPr>
          <w:rFonts w:asciiTheme="minorHAnsi" w:hAnsiTheme="minorHAnsi" w:cstheme="minorHAnsi"/>
          <w:b/>
        </w:rPr>
      </w:pPr>
    </w:p>
    <w:p w14:paraId="06D1FA84" w14:textId="77777777" w:rsidR="004E1F71" w:rsidRPr="003E60AE" w:rsidRDefault="004E1F71" w:rsidP="004E1F71">
      <w:pPr>
        <w:rPr>
          <w:rFonts w:asciiTheme="minorHAnsi" w:hAnsiTheme="minorHAnsi" w:cstheme="minorHAnsi"/>
        </w:rPr>
      </w:pPr>
    </w:p>
    <w:p w14:paraId="40844AE2" w14:textId="77777777" w:rsidR="004E1F71" w:rsidRPr="003E60AE" w:rsidRDefault="004E1F71" w:rsidP="004E1F71">
      <w:pPr>
        <w:shd w:val="clear" w:color="auto" w:fill="FFF2CC" w:themeFill="accent4" w:themeFillTint="33"/>
        <w:rPr>
          <w:rFonts w:asciiTheme="minorHAnsi" w:hAnsiTheme="minorHAnsi" w:cstheme="minorHAnsi"/>
        </w:rPr>
      </w:pPr>
      <w:r w:rsidRPr="003E60AE">
        <w:rPr>
          <w:rFonts w:asciiTheme="minorHAnsi" w:hAnsiTheme="minorHAnsi" w:cstheme="minorHAnsi"/>
        </w:rPr>
        <w:t>Name: ______________________________</w:t>
      </w:r>
      <w:r w:rsidRPr="003E60AE">
        <w:rPr>
          <w:rFonts w:asciiTheme="minorHAnsi" w:hAnsiTheme="minorHAnsi" w:cstheme="minorHAnsi"/>
        </w:rPr>
        <w:tab/>
        <w:t>Group Name: __________________Date: _______________</w:t>
      </w:r>
    </w:p>
    <w:p w14:paraId="2E398B08" w14:textId="77777777" w:rsidR="004E1F71" w:rsidRPr="003E60AE" w:rsidRDefault="004E1F71" w:rsidP="004E1F71">
      <w:pPr>
        <w:rPr>
          <w:rFonts w:asciiTheme="minorHAnsi" w:hAnsiTheme="minorHAnsi" w:cstheme="minorHAnsi"/>
        </w:rPr>
      </w:pPr>
    </w:p>
    <w:p w14:paraId="04A4462E" w14:textId="5AADCD3B" w:rsidR="004C7855" w:rsidRPr="003E60AE" w:rsidRDefault="004C7855" w:rsidP="004C7855">
      <w:pPr>
        <w:spacing w:before="8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EVALUATING EVIDENCE</w:t>
      </w:r>
    </w:p>
    <w:p w14:paraId="630F81A3" w14:textId="3500E31A" w:rsidR="004E1F71" w:rsidRDefault="004E1F71" w:rsidP="004E1F71"/>
    <w:p w14:paraId="7AA1EF10" w14:textId="79ADFEE2" w:rsidR="00FB6B17" w:rsidRDefault="00CC7693" w:rsidP="004E1F7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Let’s say you are on a mission to find out more information about a particular thing that is important to you. For example, that information could be “Does drinking coffee reduce my risk of a heart attack?” “How does </w:t>
      </w:r>
      <w:proofErr w:type="spellStart"/>
      <w:r>
        <w:rPr>
          <w:rFonts w:asciiTheme="minorHAnsi" w:hAnsiTheme="minorHAnsi" w:cstheme="minorHAnsi"/>
        </w:rPr>
        <w:t>Instagram</w:t>
      </w:r>
      <w:proofErr w:type="spellEnd"/>
      <w:r>
        <w:rPr>
          <w:rFonts w:asciiTheme="minorHAnsi" w:hAnsiTheme="minorHAnsi" w:cstheme="minorHAnsi"/>
        </w:rPr>
        <w:t xml:space="preserve"> influence my social life?” “What treatments are effective for opioid addi</w:t>
      </w:r>
      <w:ins w:id="0" w:author="Nate Wehr" w:date="2019-09-19T07:40:00Z">
        <w:r w:rsidR="006060D5">
          <w:rPr>
            <w:rFonts w:asciiTheme="minorHAnsi" w:hAnsiTheme="minorHAnsi" w:cstheme="minorHAnsi"/>
          </w:rPr>
          <w:t>c</w:t>
        </w:r>
      </w:ins>
      <w:r>
        <w:rPr>
          <w:rFonts w:asciiTheme="minorHAnsi" w:hAnsiTheme="minorHAnsi" w:cstheme="minorHAnsi"/>
        </w:rPr>
        <w:t xml:space="preserve">tion?” …. Or it could be your assigned criterion and option that you are researching for SCIL 101. You read a bunch of information on general websites from different non-profit organizations, </w:t>
      </w:r>
      <w:r w:rsidR="00FB6B17">
        <w:rPr>
          <w:rFonts w:asciiTheme="minorHAnsi" w:hAnsiTheme="minorHAnsi" w:cstheme="minorHAnsi"/>
        </w:rPr>
        <w:t>news outlets</w:t>
      </w:r>
      <w:r>
        <w:rPr>
          <w:rFonts w:asciiTheme="minorHAnsi" w:hAnsiTheme="minorHAnsi" w:cstheme="minorHAnsi"/>
        </w:rPr>
        <w:t xml:space="preserve"> </w:t>
      </w:r>
      <w:r w:rsidR="00FB6B17">
        <w:rPr>
          <w:rFonts w:asciiTheme="minorHAnsi" w:hAnsiTheme="minorHAnsi" w:cstheme="minorHAnsi"/>
        </w:rPr>
        <w:t>and sources like Wikipedia to get a general understanding of the issue. Then, you took a deeper dive by tracking down the primary source of information mentioned in news articles, and</w:t>
      </w:r>
      <w:ins w:id="1" w:author="Nate Wehr" w:date="2019-09-19T17:23:00Z">
        <w:r w:rsidR="004C18CA">
          <w:rPr>
            <w:rFonts w:asciiTheme="minorHAnsi" w:hAnsiTheme="minorHAnsi" w:cstheme="minorHAnsi"/>
          </w:rPr>
          <w:t xml:space="preserve"> you</w:t>
        </w:r>
      </w:ins>
      <w:r w:rsidR="00FB6B17">
        <w:rPr>
          <w:rFonts w:asciiTheme="minorHAnsi" w:hAnsiTheme="minorHAnsi" w:cstheme="minorHAnsi"/>
        </w:rPr>
        <w:t xml:space="preserve"> searched on Google Scholar to find some peer-reviewed journal articles and other technical information. </w:t>
      </w:r>
      <w:del w:id="2" w:author="Nate Wehr" w:date="2019-09-19T07:40:00Z">
        <w:r w:rsidR="00FB6B17" w:rsidDel="006060D5">
          <w:rPr>
            <w:rFonts w:asciiTheme="minorHAnsi" w:hAnsiTheme="minorHAnsi" w:cstheme="minorHAnsi"/>
          </w:rPr>
          <w:delText xml:space="preserve"> </w:delText>
        </w:r>
      </w:del>
      <w:r w:rsidR="00FB6B17">
        <w:rPr>
          <w:rFonts w:asciiTheme="minorHAnsi" w:hAnsiTheme="minorHAnsi" w:cstheme="minorHAnsi"/>
        </w:rPr>
        <w:t>Now what? How do you make sense of what you found?</w:t>
      </w:r>
    </w:p>
    <w:p w14:paraId="6069BFE3" w14:textId="77777777" w:rsidR="00FB6B17" w:rsidRDefault="00FB6B17" w:rsidP="004E1F71">
      <w:pPr>
        <w:rPr>
          <w:rFonts w:asciiTheme="minorHAnsi" w:hAnsiTheme="minorHAnsi" w:cstheme="minorHAnsi"/>
        </w:rPr>
      </w:pPr>
    </w:p>
    <w:p w14:paraId="6892BF8B" w14:textId="5D9754C7" w:rsidR="00CC7693" w:rsidRDefault="00FB6B17" w:rsidP="004E1F7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This tool, </w:t>
      </w:r>
      <w:r w:rsidR="00D741D3">
        <w:rPr>
          <w:rFonts w:asciiTheme="minorHAnsi" w:hAnsiTheme="minorHAnsi" w:cstheme="minorHAnsi"/>
        </w:rPr>
        <w:t>as well as</w:t>
      </w:r>
      <w:r>
        <w:rPr>
          <w:rFonts w:asciiTheme="minorHAnsi" w:hAnsiTheme="minorHAnsi" w:cstheme="minorHAnsi"/>
        </w:rPr>
        <w:t xml:space="preserve"> the Synthesize Evidence Tool, will support you as you learn this challenging skill.</w:t>
      </w:r>
      <w:r w:rsidR="00CA17B9">
        <w:rPr>
          <w:rFonts w:asciiTheme="minorHAnsi" w:hAnsiTheme="minorHAnsi" w:cstheme="minorHAnsi"/>
        </w:rPr>
        <w:t xml:space="preserve"> Even if you are not an expert in a particular topic, </w:t>
      </w:r>
      <w:r w:rsidR="00D572EB">
        <w:rPr>
          <w:rFonts w:asciiTheme="minorHAnsi" w:hAnsiTheme="minorHAnsi" w:cstheme="minorHAnsi"/>
        </w:rPr>
        <w:t xml:space="preserve">there is still useful information that you can pull out of peer-reviewed journal articles and other technical information. Knowing just a handful of strategies for “where to look” for the important bits of information and some basic ways to evaluate the evidence, will allow you to be a savvy consumer of scientific information and empower you to know when and how to apply scientific evidence to everyday problems in your professional and personal life. </w:t>
      </w:r>
    </w:p>
    <w:p w14:paraId="54134948" w14:textId="02EF421A" w:rsidR="00D741D3" w:rsidRDefault="00D741D3" w:rsidP="004E1F71">
      <w:pPr>
        <w:rPr>
          <w:rFonts w:asciiTheme="minorHAnsi" w:hAnsiTheme="minorHAnsi" w:cstheme="minorHAnsi"/>
        </w:rPr>
      </w:pPr>
    </w:p>
    <w:p w14:paraId="2FC784FC" w14:textId="23181CD0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1) </w:t>
      </w:r>
      <w:ins w:id="3" w:author="Nate Wehr" w:date="2019-09-19T07:46:00Z">
        <w:r w:rsidR="006060D5">
          <w:rPr>
            <w:rFonts w:asciiTheme="minorHAnsi" w:hAnsiTheme="minorHAnsi" w:cstheme="minorHAnsi"/>
          </w:rPr>
          <w:t xml:space="preserve">(1 point) </w:t>
        </w:r>
      </w:ins>
      <w:proofErr w:type="gramStart"/>
      <w:r>
        <w:rPr>
          <w:rFonts w:asciiTheme="minorHAnsi" w:hAnsiTheme="minorHAnsi" w:cstheme="minorHAnsi"/>
        </w:rPr>
        <w:t>What</w:t>
      </w:r>
      <w:proofErr w:type="gramEnd"/>
      <w:r>
        <w:rPr>
          <w:rFonts w:asciiTheme="minorHAnsi" w:hAnsiTheme="minorHAnsi" w:cstheme="minorHAnsi"/>
        </w:rPr>
        <w:t xml:space="preserve"> is the question that you are investigating? (</w:t>
      </w:r>
      <w:proofErr w:type="gramStart"/>
      <w:r>
        <w:rPr>
          <w:rFonts w:asciiTheme="minorHAnsi" w:hAnsiTheme="minorHAnsi" w:cstheme="minorHAnsi"/>
        </w:rPr>
        <w:t>in</w:t>
      </w:r>
      <w:proofErr w:type="gramEnd"/>
      <w:r>
        <w:rPr>
          <w:rFonts w:asciiTheme="minorHAnsi" w:hAnsiTheme="minorHAnsi" w:cstheme="minorHAnsi"/>
        </w:rPr>
        <w:t xml:space="preserve"> other words, what is the criteria and option that you are investigating?</w:t>
      </w:r>
      <w:ins w:id="4" w:author="Nate Wehr" w:date="2019-09-19T17:24:00Z">
        <w:r w:rsidR="004C18CA">
          <w:rPr>
            <w:rFonts w:asciiTheme="minorHAnsi" w:hAnsiTheme="minorHAnsi" w:cstheme="minorHAnsi"/>
          </w:rPr>
          <w:t>)</w:t>
        </w:r>
      </w:ins>
      <w:r>
        <w:rPr>
          <w:rFonts w:asciiTheme="minorHAnsi" w:hAnsiTheme="minorHAnsi" w:cstheme="minorHAnsi"/>
        </w:rPr>
        <w:t xml:space="preserve"> Write this as a question, for example, “If we encourage private and non-profit food bank donations, will we reduce the poverty rate in the U.S.?”</w:t>
      </w:r>
      <w:del w:id="5" w:author="Nate Wehr" w:date="2019-09-19T17:24:00Z">
        <w:r w:rsidR="000A1BB7" w:rsidDel="004C18CA">
          <w:rPr>
            <w:rFonts w:asciiTheme="minorHAnsi" w:hAnsiTheme="minorHAnsi" w:cstheme="minorHAnsi"/>
          </w:rPr>
          <w:delText>)</w:delText>
        </w:r>
      </w:del>
    </w:p>
    <w:p w14:paraId="29D707DA" w14:textId="6292F418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3AAB3009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0AB1D05B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17FCD87A" w14:textId="5A098E9E" w:rsidR="00FB6B17" w:rsidRDefault="00FB6B17" w:rsidP="004E1F71">
      <w:pPr>
        <w:rPr>
          <w:rFonts w:asciiTheme="minorHAnsi" w:hAnsiTheme="minorHAnsi" w:cstheme="minorHAnsi"/>
        </w:rPr>
      </w:pPr>
    </w:p>
    <w:p w14:paraId="3BB13C7C" w14:textId="28B0AD99" w:rsidR="00FB6B17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2) </w:t>
      </w:r>
      <w:ins w:id="6" w:author="Nate Wehr" w:date="2019-09-19T17:01:00Z">
        <w:r w:rsidR="00842AC4">
          <w:rPr>
            <w:rFonts w:asciiTheme="minorHAnsi" w:hAnsiTheme="minorHAnsi" w:cstheme="minorHAnsi"/>
          </w:rPr>
          <w:t xml:space="preserve">(1 point) </w:t>
        </w:r>
      </w:ins>
      <w:proofErr w:type="gramStart"/>
      <w:r w:rsidR="00FB6B17">
        <w:rPr>
          <w:rFonts w:asciiTheme="minorHAnsi" w:hAnsiTheme="minorHAnsi" w:cstheme="minorHAnsi"/>
        </w:rPr>
        <w:t>What</w:t>
      </w:r>
      <w:proofErr w:type="gramEnd"/>
      <w:r w:rsidR="00FB6B17">
        <w:rPr>
          <w:rFonts w:asciiTheme="minorHAnsi" w:hAnsiTheme="minorHAnsi" w:cstheme="minorHAnsi"/>
        </w:rPr>
        <w:t xml:space="preserve"> is the article or report that you are </w:t>
      </w:r>
      <w:r w:rsidR="00C21AC6">
        <w:rPr>
          <w:rFonts w:asciiTheme="minorHAnsi" w:hAnsiTheme="minorHAnsi" w:cstheme="minorHAnsi"/>
        </w:rPr>
        <w:t>evaluating</w:t>
      </w:r>
      <w:r w:rsidR="00FB6B17">
        <w:rPr>
          <w:rFonts w:asciiTheme="minorHAnsi" w:hAnsiTheme="minorHAnsi" w:cstheme="minorHAnsi"/>
        </w:rPr>
        <w:t>? Give a full citation here (in APA format):</w:t>
      </w:r>
    </w:p>
    <w:p w14:paraId="0B97D38F" w14:textId="5540D1FE" w:rsidR="00FB6B17" w:rsidRDefault="00FB6B17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32C4CF9F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7E1D669" w14:textId="62C9185A" w:rsidR="00FB6B17" w:rsidRDefault="00FB6B17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A73B178" w14:textId="77777777" w:rsidR="00D741D3" w:rsidRDefault="00D741D3" w:rsidP="00FB6B17">
      <w:pPr>
        <w:rPr>
          <w:rFonts w:asciiTheme="minorHAnsi" w:hAnsiTheme="minorHAnsi" w:cstheme="minorHAnsi"/>
        </w:rPr>
      </w:pPr>
    </w:p>
    <w:p w14:paraId="4F9710D9" w14:textId="50A38B26" w:rsidR="00FB6B17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3) </w:t>
      </w:r>
      <w:ins w:id="7" w:author="Nate Wehr" w:date="2019-09-19T17:05:00Z">
        <w:r w:rsidR="00842AC4">
          <w:rPr>
            <w:rFonts w:asciiTheme="minorHAnsi" w:hAnsiTheme="minorHAnsi" w:cstheme="minorHAnsi"/>
          </w:rPr>
          <w:t xml:space="preserve">(2 points) </w:t>
        </w:r>
      </w:ins>
      <w:proofErr w:type="gramStart"/>
      <w:r w:rsidR="00FB6B17">
        <w:rPr>
          <w:rFonts w:asciiTheme="minorHAnsi" w:hAnsiTheme="minorHAnsi" w:cstheme="minorHAnsi"/>
        </w:rPr>
        <w:t>Has</w:t>
      </w:r>
      <w:proofErr w:type="gramEnd"/>
      <w:r w:rsidR="00FB6B17">
        <w:rPr>
          <w:rFonts w:asciiTheme="minorHAnsi" w:hAnsiTheme="minorHAnsi" w:cstheme="minorHAnsi"/>
        </w:rPr>
        <w:t xml:space="preserve"> this article or report been peer-reviewed? How do you know? (Hint: go to the publication’s main page. Look for information for authors that may describe the process </w:t>
      </w:r>
      <w:r>
        <w:rPr>
          <w:rFonts w:asciiTheme="minorHAnsi" w:hAnsiTheme="minorHAnsi" w:cstheme="minorHAnsi"/>
        </w:rPr>
        <w:t>authors must go through to publish an article in that journal. It often describes the peer-review process.)</w:t>
      </w:r>
    </w:p>
    <w:p w14:paraId="14A31247" w14:textId="4F00EE4F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71C31ABC" w14:textId="58E07779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36544FD3" w14:textId="5B871696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27A1C7D" w14:textId="77777777" w:rsidR="00D741D3" w:rsidRDefault="00D741D3" w:rsidP="00FB6B17">
      <w:pPr>
        <w:rPr>
          <w:rFonts w:asciiTheme="minorHAnsi" w:hAnsiTheme="minorHAnsi" w:cstheme="minorHAnsi"/>
        </w:rPr>
      </w:pPr>
    </w:p>
    <w:p w14:paraId="56241BA9" w14:textId="0958FC43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4) </w:t>
      </w:r>
      <w:ins w:id="8" w:author="Nate Wehr" w:date="2019-09-19T17:05:00Z">
        <w:r w:rsidR="00842AC4">
          <w:rPr>
            <w:rFonts w:asciiTheme="minorHAnsi" w:hAnsiTheme="minorHAnsi" w:cstheme="minorHAnsi"/>
          </w:rPr>
          <w:t>(2 points)</w:t>
        </w:r>
        <w:r w:rsidR="00842AC4">
          <w:rPr>
            <w:rFonts w:asciiTheme="minorHAnsi" w:hAnsiTheme="minorHAnsi" w:cstheme="minorHAnsi"/>
          </w:rPr>
          <w:t xml:space="preserve"> </w:t>
        </w:r>
      </w:ins>
      <w:proofErr w:type="gramStart"/>
      <w:r>
        <w:rPr>
          <w:rFonts w:asciiTheme="minorHAnsi" w:hAnsiTheme="minorHAnsi" w:cstheme="minorHAnsi"/>
        </w:rPr>
        <w:t>Where</w:t>
      </w:r>
      <w:proofErr w:type="gramEnd"/>
      <w:r>
        <w:rPr>
          <w:rFonts w:asciiTheme="minorHAnsi" w:hAnsiTheme="minorHAnsi" w:cstheme="minorHAnsi"/>
        </w:rPr>
        <w:t xml:space="preserve"> do the authors work? Do they appear to be credible scientists who are experts in the topic that they are writing about? </w:t>
      </w:r>
      <w:ins w:id="9" w:author="Nate Wehr" w:date="2019-09-19T17:25:00Z">
        <w:r w:rsidR="004C18CA">
          <w:rPr>
            <w:rFonts w:asciiTheme="minorHAnsi" w:hAnsiTheme="minorHAnsi" w:cstheme="minorHAnsi"/>
          </w:rPr>
          <w:t>(Hint: authors’ institutional affiliations are typically listed either directly below the authors</w:t>
        </w:r>
      </w:ins>
      <w:ins w:id="10" w:author="Nate Wehr" w:date="2019-09-19T17:26:00Z">
        <w:r w:rsidR="004C18CA">
          <w:rPr>
            <w:rFonts w:asciiTheme="minorHAnsi" w:hAnsiTheme="minorHAnsi" w:cstheme="minorHAnsi"/>
          </w:rPr>
          <w:t>’ names or as a footnote on the first page of the article.)</w:t>
        </w:r>
      </w:ins>
    </w:p>
    <w:p w14:paraId="6FD27951" w14:textId="5DB825C9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7C8E7FA9" w14:textId="01C468F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6FB74DD" w14:textId="57BF37C6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411B59E" w14:textId="567139DA" w:rsidR="00D741D3" w:rsidRDefault="00D741D3" w:rsidP="00FB6B17">
      <w:pPr>
        <w:rPr>
          <w:rFonts w:asciiTheme="minorHAnsi" w:hAnsiTheme="minorHAnsi" w:cstheme="minorHAnsi"/>
        </w:rPr>
      </w:pPr>
    </w:p>
    <w:p w14:paraId="50C536A9" w14:textId="7453786D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5) </w:t>
      </w:r>
      <w:ins w:id="11" w:author="Nate Wehr" w:date="2019-09-19T17:05:00Z">
        <w:r w:rsidR="00842AC4">
          <w:rPr>
            <w:rFonts w:asciiTheme="minorHAnsi" w:hAnsiTheme="minorHAnsi" w:cstheme="minorHAnsi"/>
          </w:rPr>
          <w:t>(2 points)</w:t>
        </w:r>
        <w:r w:rsidR="00842AC4">
          <w:rPr>
            <w:rFonts w:asciiTheme="minorHAnsi" w:hAnsiTheme="minorHAnsi" w:cstheme="minorHAnsi"/>
          </w:rPr>
          <w:t xml:space="preserve"> </w:t>
        </w:r>
      </w:ins>
      <w:proofErr w:type="gramStart"/>
      <w:r>
        <w:rPr>
          <w:rFonts w:asciiTheme="minorHAnsi" w:hAnsiTheme="minorHAnsi" w:cstheme="minorHAnsi"/>
        </w:rPr>
        <w:t>How</w:t>
      </w:r>
      <w:proofErr w:type="gramEnd"/>
      <w:r>
        <w:rPr>
          <w:rFonts w:asciiTheme="minorHAnsi" w:hAnsiTheme="minorHAnsi" w:cstheme="minorHAnsi"/>
        </w:rPr>
        <w:t xml:space="preserve"> </w:t>
      </w:r>
      <w:r w:rsidR="00D572EB">
        <w:rPr>
          <w:rFonts w:asciiTheme="minorHAnsi" w:hAnsiTheme="minorHAnsi" w:cstheme="minorHAnsi"/>
        </w:rPr>
        <w:t>is the research funded</w:t>
      </w:r>
      <w:r>
        <w:rPr>
          <w:rFonts w:asciiTheme="minorHAnsi" w:hAnsiTheme="minorHAnsi" w:cstheme="minorHAnsi"/>
        </w:rPr>
        <w:t>? Are there any conflicts of interest? (Hint: in peer-reviewed journal articles you can usually find information about funding in the “Acknowledgments” section.)</w:t>
      </w:r>
    </w:p>
    <w:p w14:paraId="3C1223F7" w14:textId="7DF93562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5C81FCA4" w14:textId="01C60C2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5CCEF37" w14:textId="4201C98E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599E1C62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0F1F6B55" w14:textId="436563E3" w:rsidR="00D741D3" w:rsidRDefault="00D741D3" w:rsidP="00FB6B17">
      <w:pPr>
        <w:rPr>
          <w:rFonts w:asciiTheme="minorHAnsi" w:hAnsiTheme="minorHAnsi" w:cstheme="minorHAnsi"/>
        </w:rPr>
      </w:pPr>
    </w:p>
    <w:p w14:paraId="23B5C44C" w14:textId="6D2512D4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6) </w:t>
      </w:r>
      <w:ins w:id="12" w:author="Nate Wehr" w:date="2019-09-19T17:05:00Z">
        <w:r w:rsidR="00842AC4">
          <w:rPr>
            <w:rFonts w:asciiTheme="minorHAnsi" w:hAnsiTheme="minorHAnsi" w:cstheme="minorHAnsi"/>
          </w:rPr>
          <w:t xml:space="preserve">(3 points) </w:t>
        </w:r>
      </w:ins>
      <w:proofErr w:type="gramStart"/>
      <w:r>
        <w:rPr>
          <w:rFonts w:asciiTheme="minorHAnsi" w:hAnsiTheme="minorHAnsi" w:cstheme="minorHAnsi"/>
        </w:rPr>
        <w:t>What</w:t>
      </w:r>
      <w:proofErr w:type="gramEnd"/>
      <w:r>
        <w:rPr>
          <w:rFonts w:asciiTheme="minorHAnsi" w:hAnsiTheme="minorHAnsi" w:cstheme="minorHAnsi"/>
        </w:rPr>
        <w:t xml:space="preserve"> are the main findings of the study? (Hint: the abstract usually summarize</w:t>
      </w:r>
      <w:r w:rsidR="00D572EB">
        <w:rPr>
          <w:rFonts w:asciiTheme="minorHAnsi" w:hAnsiTheme="minorHAnsi" w:cstheme="minorHAnsi"/>
        </w:rPr>
        <w:t>s</w:t>
      </w:r>
      <w:r>
        <w:rPr>
          <w:rFonts w:asciiTheme="minorHAnsi" w:hAnsiTheme="minorHAnsi" w:cstheme="minorHAnsi"/>
        </w:rPr>
        <w:t xml:space="preserve"> the main findings</w:t>
      </w:r>
      <w:ins w:id="13" w:author="Nate Wehr" w:date="2019-09-19T17:26:00Z">
        <w:r w:rsidR="004C18CA">
          <w:rPr>
            <w:rFonts w:asciiTheme="minorHAnsi" w:hAnsiTheme="minorHAnsi" w:cstheme="minorHAnsi"/>
          </w:rPr>
          <w:t xml:space="preserve">, but they can also be found in the </w:t>
        </w:r>
      </w:ins>
      <w:ins w:id="14" w:author="Nate Wehr" w:date="2019-09-19T17:27:00Z">
        <w:r w:rsidR="004C18CA">
          <w:rPr>
            <w:rFonts w:asciiTheme="minorHAnsi" w:hAnsiTheme="minorHAnsi" w:cstheme="minorHAnsi"/>
          </w:rPr>
          <w:t>“Discussion” or “Conclusions” sections</w:t>
        </w:r>
      </w:ins>
      <w:r>
        <w:rPr>
          <w:rFonts w:asciiTheme="minorHAnsi" w:hAnsiTheme="minorHAnsi" w:cstheme="minorHAnsi"/>
        </w:rPr>
        <w:t>.)</w:t>
      </w:r>
    </w:p>
    <w:p w14:paraId="7AB18AC1" w14:textId="2FD6CD3E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5E8C8E73" w14:textId="5141C431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31073A6" w14:textId="09319E12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4F89C831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0DC32C49" w14:textId="5A49E7F3" w:rsidR="00D741D3" w:rsidRDefault="00D741D3" w:rsidP="00FB6B17">
      <w:pPr>
        <w:rPr>
          <w:rFonts w:asciiTheme="minorHAnsi" w:hAnsiTheme="minorHAnsi" w:cstheme="minorHAnsi"/>
        </w:rPr>
      </w:pPr>
    </w:p>
    <w:p w14:paraId="112170C3" w14:textId="050B3FDF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7) </w:t>
      </w:r>
      <w:ins w:id="15" w:author="Nate Wehr" w:date="2019-09-19T17:05:00Z">
        <w:r w:rsidR="00842AC4">
          <w:rPr>
            <w:rFonts w:asciiTheme="minorHAnsi" w:hAnsiTheme="minorHAnsi" w:cstheme="minorHAnsi"/>
          </w:rPr>
          <w:t>(2 point</w:t>
        </w:r>
      </w:ins>
      <w:ins w:id="16" w:author="Nate Wehr" w:date="2019-09-19T17:06:00Z">
        <w:r w:rsidR="00842AC4">
          <w:rPr>
            <w:rFonts w:asciiTheme="minorHAnsi" w:hAnsiTheme="minorHAnsi" w:cstheme="minorHAnsi"/>
          </w:rPr>
          <w:t>s</w:t>
        </w:r>
      </w:ins>
      <w:ins w:id="17" w:author="Nate Wehr" w:date="2019-09-19T17:05:00Z">
        <w:r w:rsidR="00842AC4">
          <w:rPr>
            <w:rFonts w:asciiTheme="minorHAnsi" w:hAnsiTheme="minorHAnsi" w:cstheme="minorHAnsi"/>
          </w:rPr>
          <w:t>)</w:t>
        </w:r>
        <w:r w:rsidR="00842AC4">
          <w:rPr>
            <w:rFonts w:asciiTheme="minorHAnsi" w:hAnsiTheme="minorHAnsi" w:cstheme="minorHAnsi"/>
          </w:rPr>
          <w:t xml:space="preserve"> </w:t>
        </w:r>
      </w:ins>
      <w:proofErr w:type="gramStart"/>
      <w:r>
        <w:rPr>
          <w:rFonts w:asciiTheme="minorHAnsi" w:hAnsiTheme="minorHAnsi" w:cstheme="minorHAnsi"/>
        </w:rPr>
        <w:t>What</w:t>
      </w:r>
      <w:proofErr w:type="gramEnd"/>
      <w:r>
        <w:rPr>
          <w:rFonts w:asciiTheme="minorHAnsi" w:hAnsiTheme="minorHAnsi" w:cstheme="minorHAnsi"/>
        </w:rPr>
        <w:t xml:space="preserve"> kind of evidence is in the report (in other words, how did they collect the data)? What is the sample size? (Hint: look in the methods section)</w:t>
      </w:r>
    </w:p>
    <w:p w14:paraId="674F29F2" w14:textId="116451E4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50A64443" w14:textId="15958D2B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5556165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7019A57A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389F066" w14:textId="77777777" w:rsidR="00D741D3" w:rsidRDefault="00D741D3" w:rsidP="00FB6B17">
      <w:pPr>
        <w:rPr>
          <w:rFonts w:asciiTheme="minorHAnsi" w:hAnsiTheme="minorHAnsi" w:cstheme="minorHAnsi"/>
        </w:rPr>
      </w:pPr>
    </w:p>
    <w:p w14:paraId="605439E8" w14:textId="1941BF9D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8) </w:t>
      </w:r>
      <w:ins w:id="18" w:author="Nate Wehr" w:date="2019-09-19T17:05:00Z">
        <w:r w:rsidR="00842AC4">
          <w:rPr>
            <w:rFonts w:asciiTheme="minorHAnsi" w:hAnsiTheme="minorHAnsi" w:cstheme="minorHAnsi"/>
          </w:rPr>
          <w:t>(1 point</w:t>
        </w:r>
        <w:r w:rsidR="00842AC4">
          <w:rPr>
            <w:rFonts w:asciiTheme="minorHAnsi" w:hAnsiTheme="minorHAnsi" w:cstheme="minorHAnsi"/>
          </w:rPr>
          <w:t>)</w:t>
        </w:r>
      </w:ins>
      <w:ins w:id="19" w:author="Nate Wehr" w:date="2019-09-19T17:06:00Z">
        <w:r w:rsidR="00842AC4">
          <w:rPr>
            <w:rFonts w:asciiTheme="minorHAnsi" w:hAnsiTheme="minorHAnsi" w:cstheme="minorHAnsi"/>
          </w:rPr>
          <w:t xml:space="preserve"> </w:t>
        </w:r>
      </w:ins>
      <w:r>
        <w:rPr>
          <w:rFonts w:asciiTheme="minorHAnsi" w:hAnsiTheme="minorHAnsi" w:cstheme="minorHAnsi"/>
        </w:rPr>
        <w:t>Is this study a correlation study, an experiment, a model, a meta-analysis</w:t>
      </w:r>
      <w:ins w:id="20" w:author="Nate Wehr" w:date="2019-09-19T17:27:00Z">
        <w:r w:rsidR="004C18CA">
          <w:rPr>
            <w:rFonts w:asciiTheme="minorHAnsi" w:hAnsiTheme="minorHAnsi" w:cstheme="minorHAnsi"/>
          </w:rPr>
          <w:t>,</w:t>
        </w:r>
      </w:ins>
      <w:r>
        <w:rPr>
          <w:rFonts w:asciiTheme="minorHAnsi" w:hAnsiTheme="minorHAnsi" w:cstheme="minorHAnsi"/>
        </w:rPr>
        <w:t xml:space="preserve"> or </w:t>
      </w:r>
      <w:ins w:id="21" w:author="Nate Wehr" w:date="2019-09-19T17:27:00Z">
        <w:r w:rsidR="004C18CA">
          <w:rPr>
            <w:rFonts w:asciiTheme="minorHAnsi" w:hAnsiTheme="minorHAnsi" w:cstheme="minorHAnsi"/>
          </w:rPr>
          <w:t xml:space="preserve">an </w:t>
        </w:r>
      </w:ins>
      <w:r>
        <w:rPr>
          <w:rFonts w:asciiTheme="minorHAnsi" w:hAnsiTheme="minorHAnsi" w:cstheme="minorHAnsi"/>
        </w:rPr>
        <w:t xml:space="preserve">observational </w:t>
      </w:r>
      <w:r w:rsidR="002132DE">
        <w:rPr>
          <w:rFonts w:asciiTheme="minorHAnsi" w:hAnsiTheme="minorHAnsi" w:cstheme="minorHAnsi"/>
        </w:rPr>
        <w:t>study</w:t>
      </w:r>
      <w:r>
        <w:rPr>
          <w:rFonts w:asciiTheme="minorHAnsi" w:hAnsiTheme="minorHAnsi" w:cstheme="minorHAnsi"/>
        </w:rPr>
        <w:t>?</w:t>
      </w:r>
    </w:p>
    <w:p w14:paraId="56C1D8B9" w14:textId="65A426D8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D7F0E0F" w14:textId="7DD8378B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AD7BC11" w14:textId="7156B9A8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362C5513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714643CC" w14:textId="77777777" w:rsidR="00D741D3" w:rsidRDefault="00D741D3" w:rsidP="00FB6B17">
      <w:pPr>
        <w:rPr>
          <w:rFonts w:asciiTheme="minorHAnsi" w:hAnsiTheme="minorHAnsi" w:cstheme="minorHAnsi"/>
        </w:rPr>
      </w:pPr>
    </w:p>
    <w:p w14:paraId="271D4803" w14:textId="0A60B39E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9) </w:t>
      </w:r>
      <w:ins w:id="22" w:author="Nate Wehr" w:date="2019-09-19T17:06:00Z">
        <w:r w:rsidR="00842AC4">
          <w:rPr>
            <w:rFonts w:asciiTheme="minorHAnsi" w:hAnsiTheme="minorHAnsi" w:cstheme="minorHAnsi"/>
          </w:rPr>
          <w:t>(2 point</w:t>
        </w:r>
      </w:ins>
      <w:ins w:id="23" w:author="Nate Wehr" w:date="2019-09-19T17:07:00Z">
        <w:r w:rsidR="00842AC4">
          <w:rPr>
            <w:rFonts w:asciiTheme="minorHAnsi" w:hAnsiTheme="minorHAnsi" w:cstheme="minorHAnsi"/>
          </w:rPr>
          <w:t>s</w:t>
        </w:r>
      </w:ins>
      <w:ins w:id="24" w:author="Nate Wehr" w:date="2019-09-19T17:06:00Z">
        <w:r w:rsidR="00842AC4">
          <w:rPr>
            <w:rFonts w:asciiTheme="minorHAnsi" w:hAnsiTheme="minorHAnsi" w:cstheme="minorHAnsi"/>
          </w:rPr>
          <w:t>)</w:t>
        </w:r>
        <w:r w:rsidR="00842AC4">
          <w:rPr>
            <w:rFonts w:asciiTheme="minorHAnsi" w:hAnsiTheme="minorHAnsi" w:cstheme="minorHAnsi"/>
          </w:rPr>
          <w:t xml:space="preserve"> </w:t>
        </w:r>
      </w:ins>
      <w:r>
        <w:rPr>
          <w:rFonts w:asciiTheme="minorHAnsi" w:hAnsiTheme="minorHAnsi" w:cstheme="minorHAnsi"/>
        </w:rPr>
        <w:t>Because of the type of study (correlation, experiment, model, meta-analysis</w:t>
      </w:r>
      <w:ins w:id="25" w:author="Nate Wehr" w:date="2019-09-19T17:27:00Z">
        <w:r w:rsidR="004C18CA">
          <w:rPr>
            <w:rFonts w:asciiTheme="minorHAnsi" w:hAnsiTheme="minorHAnsi" w:cstheme="minorHAnsi"/>
          </w:rPr>
          <w:t>,</w:t>
        </w:r>
      </w:ins>
      <w:bookmarkStart w:id="26" w:name="_GoBack"/>
      <w:bookmarkEnd w:id="26"/>
      <w:r>
        <w:rPr>
          <w:rFonts w:asciiTheme="minorHAnsi" w:hAnsiTheme="minorHAnsi" w:cstheme="minorHAnsi"/>
        </w:rPr>
        <w:t xml:space="preserve"> or observation), what are some of the limitations of this type of data?</w:t>
      </w:r>
    </w:p>
    <w:p w14:paraId="5E2E3B4C" w14:textId="2EA5B5AA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637198B" w14:textId="2ADBBAB8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7387EF77" w14:textId="554D53B4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1291155B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68FD3496" w14:textId="77777777" w:rsidR="00D741D3" w:rsidRDefault="00D741D3" w:rsidP="00FB6B17">
      <w:pPr>
        <w:rPr>
          <w:rFonts w:asciiTheme="minorHAnsi" w:hAnsiTheme="minorHAnsi" w:cstheme="minorHAnsi"/>
        </w:rPr>
      </w:pPr>
    </w:p>
    <w:p w14:paraId="4A96FAC9" w14:textId="040B7DA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10) </w:t>
      </w:r>
      <w:ins w:id="27" w:author="Nate Wehr" w:date="2019-09-19T17:06:00Z">
        <w:r w:rsidR="00842AC4">
          <w:rPr>
            <w:rFonts w:asciiTheme="minorHAnsi" w:hAnsiTheme="minorHAnsi" w:cstheme="minorHAnsi"/>
          </w:rPr>
          <w:t xml:space="preserve">(4 points) </w:t>
        </w:r>
      </w:ins>
      <w:proofErr w:type="gramStart"/>
      <w:r>
        <w:rPr>
          <w:rFonts w:asciiTheme="minorHAnsi" w:hAnsiTheme="minorHAnsi" w:cstheme="minorHAnsi"/>
        </w:rPr>
        <w:t>What</w:t>
      </w:r>
      <w:proofErr w:type="gramEnd"/>
      <w:r>
        <w:rPr>
          <w:rFonts w:asciiTheme="minorHAnsi" w:hAnsiTheme="minorHAnsi" w:cstheme="minorHAnsi"/>
        </w:rPr>
        <w:t xml:space="preserve"> is known, and not known? What do scientists generally agree on, and what are areas of uncertainty? (Hint: authors usually review what is known and not known in the introduction. They usually discuss certainties remaining, or limitations of their own evidence somewhere in the conclusions.)</w:t>
      </w:r>
    </w:p>
    <w:p w14:paraId="63B441AF" w14:textId="77777777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3A0FE5FA" w14:textId="0EF6796C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209CD04B" w14:textId="62ED0C4A" w:rsidR="00D741D3" w:rsidRDefault="00D741D3" w:rsidP="00F23F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2CC" w:themeFill="accent4" w:themeFillTint="33"/>
        <w:rPr>
          <w:rFonts w:asciiTheme="minorHAnsi" w:hAnsiTheme="minorHAnsi" w:cstheme="minorHAnsi"/>
        </w:rPr>
      </w:pPr>
    </w:p>
    <w:p w14:paraId="15CA5599" w14:textId="77777777" w:rsidR="00D741D3" w:rsidRPr="00CC7693" w:rsidRDefault="00D741D3" w:rsidP="00FB6B17">
      <w:pPr>
        <w:rPr>
          <w:rFonts w:asciiTheme="minorHAnsi" w:hAnsiTheme="minorHAnsi" w:cstheme="minorHAnsi"/>
        </w:rPr>
      </w:pPr>
    </w:p>
    <w:sectPr w:rsidR="00D741D3" w:rsidRPr="00CC7693" w:rsidSect="004E1F71">
      <w:footerReference w:type="default" r:id="rId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C241CE" w14:textId="77777777" w:rsidR="005D2B7B" w:rsidRDefault="005D2B7B" w:rsidP="00EB6BBF">
      <w:r>
        <w:separator/>
      </w:r>
    </w:p>
  </w:endnote>
  <w:endnote w:type="continuationSeparator" w:id="0">
    <w:p w14:paraId="4A3A54CD" w14:textId="77777777" w:rsidR="005D2B7B" w:rsidRDefault="005D2B7B" w:rsidP="00EB6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E7346F" w14:textId="04479B35" w:rsidR="00EB6BBF" w:rsidRDefault="00EB6BBF">
    <w:pPr>
      <w:pStyle w:val="Footer"/>
    </w:pPr>
    <w:r w:rsidRPr="00BA1C95">
      <w:rPr>
        <w:noProof/>
      </w:rPr>
      <w:drawing>
        <wp:anchor distT="0" distB="0" distL="114300" distR="114300" simplePos="0" relativeHeight="251659264" behindDoc="0" locked="0" layoutInCell="1" allowOverlap="1" wp14:anchorId="1B1B58E5" wp14:editId="01D88C7F">
          <wp:simplePos x="0" y="0"/>
          <wp:positionH relativeFrom="column">
            <wp:posOffset>5817141</wp:posOffset>
          </wp:positionH>
          <wp:positionV relativeFrom="paragraph">
            <wp:posOffset>103586</wp:posOffset>
          </wp:positionV>
          <wp:extent cx="457200" cy="457200"/>
          <wp:effectExtent l="0" t="0" r="0" b="0"/>
          <wp:wrapSquare wrapText="bothSides"/>
          <wp:docPr id="9" name="Picture 6" descr="nebraska-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 descr="nebraska-n.jpg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7200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A1C95">
      <w:rPr>
        <w:noProof/>
      </w:rPr>
      <w:drawing>
        <wp:inline distT="0" distB="0" distL="0" distR="0" wp14:anchorId="15C51E5C" wp14:editId="4FE159A2">
          <wp:extent cx="1485900" cy="557213"/>
          <wp:effectExtent l="0" t="0" r="0" b="1905"/>
          <wp:docPr id="8" name="Picture 7" descr="2017 Science For LOGO-COLO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7" descr="2017 Science For LOGO-COLOR.jpg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6580" cy="5574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551AAC" w14:textId="77777777" w:rsidR="005D2B7B" w:rsidRDefault="005D2B7B" w:rsidP="00EB6BBF">
      <w:r>
        <w:separator/>
      </w:r>
    </w:p>
  </w:footnote>
  <w:footnote w:type="continuationSeparator" w:id="0">
    <w:p w14:paraId="4960E8CB" w14:textId="77777777" w:rsidR="005D2B7B" w:rsidRDefault="005D2B7B" w:rsidP="00EB6BBF">
      <w:r>
        <w:continuationSeparator/>
      </w:r>
    </w:p>
  </w:footnote>
</w:footnote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Nate Wehr">
    <w15:presenceInfo w15:providerId="Windows Live" w15:userId="11075d359ef8b5b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F71"/>
    <w:rsid w:val="000A1BB7"/>
    <w:rsid w:val="000B016B"/>
    <w:rsid w:val="00101E9A"/>
    <w:rsid w:val="00134F09"/>
    <w:rsid w:val="002132DE"/>
    <w:rsid w:val="00305EA9"/>
    <w:rsid w:val="004C18CA"/>
    <w:rsid w:val="004C7855"/>
    <w:rsid w:val="004E1F71"/>
    <w:rsid w:val="005D2B7B"/>
    <w:rsid w:val="006060D5"/>
    <w:rsid w:val="00615162"/>
    <w:rsid w:val="00630DFD"/>
    <w:rsid w:val="008061E8"/>
    <w:rsid w:val="00842AC4"/>
    <w:rsid w:val="00947849"/>
    <w:rsid w:val="00A13658"/>
    <w:rsid w:val="00A969B5"/>
    <w:rsid w:val="00C21AC6"/>
    <w:rsid w:val="00CA17B9"/>
    <w:rsid w:val="00CC7693"/>
    <w:rsid w:val="00D572EB"/>
    <w:rsid w:val="00D741D3"/>
    <w:rsid w:val="00E00124"/>
    <w:rsid w:val="00EB6BBF"/>
    <w:rsid w:val="00F23F02"/>
    <w:rsid w:val="00FB6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3D236"/>
  <w15:chartTrackingRefBased/>
  <w15:docId w15:val="{49885017-9C85-3946-8F36-8E3CA90D9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F7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6BB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6BB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B6BB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6BB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Dauer</dc:creator>
  <cp:keywords/>
  <dc:description/>
  <cp:lastModifiedBy>Nate Wehr</cp:lastModifiedBy>
  <cp:revision>2</cp:revision>
  <dcterms:created xsi:type="dcterms:W3CDTF">2019-09-19T22:28:00Z</dcterms:created>
  <dcterms:modified xsi:type="dcterms:W3CDTF">2019-09-19T22:28:00Z</dcterms:modified>
</cp:coreProperties>
</file>
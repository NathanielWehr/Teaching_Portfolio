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73F28B" w14:textId="15B517E4" w:rsidR="00895432" w:rsidRDefault="00895432" w:rsidP="00895432">
      <w:pPr>
        <w:jc w:val="center"/>
        <w:rPr>
          <w:rFonts w:asciiTheme="minorHAnsi" w:hAnsiTheme="minorHAnsi" w:cstheme="minorHAnsi"/>
          <w:b/>
          <w:noProof/>
          <w:color w:val="00B050"/>
          <w:sz w:val="36"/>
          <w:szCs w:val="36"/>
        </w:rPr>
      </w:pPr>
      <w:r w:rsidRPr="003E60AE">
        <w:rPr>
          <w:rFonts w:asciiTheme="minorHAnsi" w:hAnsiTheme="minorHAnsi" w:cstheme="minorHAnsi"/>
          <w:b/>
          <w:noProof/>
          <w:color w:val="00B050"/>
          <w:sz w:val="36"/>
          <w:szCs w:val="36"/>
        </w:rPr>
        <w:drawing>
          <wp:anchor distT="0" distB="0" distL="114300" distR="114300" simplePos="0" relativeHeight="251659264" behindDoc="0" locked="0" layoutInCell="1" allowOverlap="1" wp14:anchorId="100CD325" wp14:editId="5C3F104A">
            <wp:simplePos x="0" y="0"/>
            <wp:positionH relativeFrom="column">
              <wp:posOffset>3584868</wp:posOffset>
            </wp:positionH>
            <wp:positionV relativeFrom="paragraph">
              <wp:posOffset>488</wp:posOffset>
            </wp:positionV>
            <wp:extent cx="2487930" cy="1080770"/>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oolkit image.pdf"/>
                    <pic:cNvPicPr/>
                  </pic:nvPicPr>
                  <pic:blipFill rotWithShape="1">
                    <a:blip r:embed="rId7" cstate="print">
                      <a:extLst>
                        <a:ext uri="{28A0092B-C50C-407E-A947-70E740481C1C}">
                          <a14:useLocalDpi xmlns:a14="http://schemas.microsoft.com/office/drawing/2010/main" val="0"/>
                        </a:ext>
                      </a:extLst>
                    </a:blip>
                    <a:srcRect l="17682" t="19179" r="11298" b="25936"/>
                    <a:stretch/>
                  </pic:blipFill>
                  <pic:spPr bwMode="auto">
                    <a:xfrm>
                      <a:off x="0" y="0"/>
                      <a:ext cx="2487930" cy="108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918FA5" w14:textId="222F9007" w:rsidR="00B31E55" w:rsidRPr="00895432" w:rsidRDefault="00B31E55" w:rsidP="00895432">
      <w:pPr>
        <w:jc w:val="center"/>
        <w:rPr>
          <w:rFonts w:asciiTheme="minorHAnsi" w:hAnsiTheme="minorHAnsi" w:cstheme="minorHAnsi"/>
          <w:b/>
          <w:noProof/>
          <w:color w:val="00B050"/>
          <w:sz w:val="36"/>
          <w:szCs w:val="36"/>
        </w:rPr>
      </w:pPr>
      <w:r>
        <w:rPr>
          <w:rFonts w:asciiTheme="minorHAnsi" w:hAnsiTheme="minorHAnsi" w:cstheme="minorHAnsi"/>
          <w:b/>
          <w:noProof/>
          <w:color w:val="00B050"/>
          <w:sz w:val="36"/>
          <w:szCs w:val="36"/>
        </w:rPr>
        <w:t xml:space="preserve">Sythesize </w:t>
      </w:r>
      <w:r w:rsidR="00C82270">
        <w:rPr>
          <w:rFonts w:asciiTheme="minorHAnsi" w:hAnsiTheme="minorHAnsi" w:cstheme="minorHAnsi"/>
          <w:b/>
          <w:noProof/>
          <w:color w:val="00B050"/>
          <w:sz w:val="36"/>
          <w:szCs w:val="36"/>
        </w:rPr>
        <w:t>Evidence</w:t>
      </w:r>
      <w:r w:rsidRPr="003E60AE">
        <w:rPr>
          <w:rFonts w:asciiTheme="minorHAnsi" w:hAnsiTheme="minorHAnsi" w:cstheme="minorHAnsi"/>
          <w:b/>
          <w:color w:val="00B050"/>
          <w:sz w:val="36"/>
          <w:szCs w:val="36"/>
        </w:rPr>
        <w:t xml:space="preserve"> Tool</w:t>
      </w:r>
    </w:p>
    <w:p w14:paraId="3CF7C94E" w14:textId="2BA45F9D" w:rsidR="00B31E55" w:rsidRPr="000E2843" w:rsidRDefault="00B31E55" w:rsidP="00B31E55">
      <w:pPr>
        <w:rPr>
          <w:rFonts w:asciiTheme="minorHAnsi" w:hAnsiTheme="minorHAnsi" w:cstheme="minorHAnsi"/>
          <w:b/>
        </w:rPr>
      </w:pPr>
      <w:r w:rsidRPr="003E60AE">
        <w:rPr>
          <w:rFonts w:asciiTheme="minorHAnsi" w:hAnsiTheme="minorHAnsi" w:cstheme="minorHAnsi"/>
          <w:b/>
        </w:rPr>
        <w:t xml:space="preserve"> </w:t>
      </w:r>
      <w:r w:rsidRPr="003E60AE">
        <w:rPr>
          <w:rFonts w:asciiTheme="minorHAnsi" w:hAnsiTheme="minorHAnsi" w:cstheme="minorHAnsi"/>
          <w:b/>
        </w:rPr>
        <w:br/>
      </w:r>
    </w:p>
    <w:p w14:paraId="7050AA62" w14:textId="77777777" w:rsidR="00895432" w:rsidRDefault="00895432" w:rsidP="00895432">
      <w:pPr>
        <w:rPr>
          <w:rFonts w:ascii="Calibri" w:hAnsi="Calibri" w:cs="Calibri"/>
        </w:rPr>
      </w:pPr>
    </w:p>
    <w:p w14:paraId="61A5709A" w14:textId="77777777" w:rsidR="00895432" w:rsidRDefault="00895432" w:rsidP="00895432">
      <w:pPr>
        <w:rPr>
          <w:rFonts w:ascii="Calibri" w:hAnsi="Calibri" w:cs="Calibri"/>
        </w:rPr>
      </w:pPr>
    </w:p>
    <w:p w14:paraId="08F287B0" w14:textId="479D7778" w:rsidR="00B31E55" w:rsidRPr="00B31E55" w:rsidRDefault="00B31E55" w:rsidP="00B31E55">
      <w:pPr>
        <w:shd w:val="clear" w:color="auto" w:fill="FFF2CC" w:themeFill="accent4" w:themeFillTint="33"/>
        <w:rPr>
          <w:rFonts w:ascii="Calibri" w:hAnsi="Calibri" w:cs="Calibri"/>
        </w:rPr>
      </w:pPr>
      <w:r w:rsidRPr="00B31E55">
        <w:rPr>
          <w:rFonts w:ascii="Calibri" w:hAnsi="Calibri" w:cs="Calibri"/>
        </w:rPr>
        <w:t>Name: _________________________</w:t>
      </w:r>
      <w:r>
        <w:rPr>
          <w:rFonts w:ascii="Calibri" w:hAnsi="Calibri" w:cs="Calibri"/>
        </w:rPr>
        <w:t xml:space="preserve"> </w:t>
      </w:r>
      <w:r w:rsidRPr="00B31E55">
        <w:rPr>
          <w:rFonts w:ascii="Calibri" w:hAnsi="Calibri" w:cs="Calibri"/>
        </w:rPr>
        <w:t>Group Name</w:t>
      </w:r>
      <w:proofErr w:type="gramStart"/>
      <w:r w:rsidRPr="00B31E55">
        <w:rPr>
          <w:rFonts w:ascii="Calibri" w:hAnsi="Calibri" w:cs="Calibri"/>
        </w:rPr>
        <w:t>:_</w:t>
      </w:r>
      <w:proofErr w:type="gramEnd"/>
      <w:r w:rsidRPr="00B31E55">
        <w:rPr>
          <w:rFonts w:ascii="Calibri" w:hAnsi="Calibri" w:cs="Calibri"/>
        </w:rPr>
        <w:t>_______</w:t>
      </w:r>
      <w:r>
        <w:rPr>
          <w:rFonts w:ascii="Calibri" w:hAnsi="Calibri" w:cs="Calibri"/>
        </w:rPr>
        <w:t>______</w:t>
      </w:r>
      <w:r w:rsidRPr="00B31E55">
        <w:rPr>
          <w:rFonts w:ascii="Calibri" w:hAnsi="Calibri" w:cs="Calibri"/>
        </w:rPr>
        <w:t>__</w:t>
      </w:r>
      <w:r>
        <w:rPr>
          <w:rFonts w:ascii="Calibri" w:hAnsi="Calibri" w:cs="Calibri"/>
        </w:rPr>
        <w:t xml:space="preserve"> </w:t>
      </w:r>
      <w:r w:rsidRPr="00B31E55">
        <w:rPr>
          <w:rFonts w:ascii="Calibri" w:hAnsi="Calibri" w:cs="Calibri"/>
        </w:rPr>
        <w:t>Date: ______________</w:t>
      </w:r>
    </w:p>
    <w:p w14:paraId="5B4C0FF3" w14:textId="77777777" w:rsidR="00B31E55" w:rsidRPr="00B31E55" w:rsidRDefault="00B31E55" w:rsidP="00B31E55">
      <w:pPr>
        <w:rPr>
          <w:rFonts w:ascii="Calibri" w:hAnsi="Calibri" w:cs="Calibri"/>
        </w:rPr>
      </w:pPr>
    </w:p>
    <w:p w14:paraId="37BF8AE7" w14:textId="0EF29B46" w:rsidR="00322F9C" w:rsidRPr="00C6511E" w:rsidRDefault="00C6511E" w:rsidP="00C6511E">
      <w:pPr>
        <w:rPr>
          <w:rFonts w:ascii="Calibri" w:hAnsi="Calibri" w:cs="Calibri"/>
        </w:rPr>
      </w:pPr>
      <w:r w:rsidRPr="00C6511E">
        <w:rPr>
          <w:rFonts w:ascii="Calibri" w:hAnsi="Calibri" w:cs="Calibri"/>
        </w:rPr>
        <w:t>You are fortunate to live in a time and society where information is readily available. In fact, most</w:t>
      </w:r>
      <w:del w:id="0" w:author="Nate Wehr" w:date="2019-09-19T17:30:00Z">
        <w:r w:rsidRPr="00C6511E" w:rsidDel="001A4C5E">
          <w:rPr>
            <w:rFonts w:ascii="Calibri" w:hAnsi="Calibri" w:cs="Calibri"/>
          </w:rPr>
          <w:delText>ly</w:delText>
        </w:r>
      </w:del>
      <w:r w:rsidRPr="00C6511E">
        <w:rPr>
          <w:rFonts w:ascii="Calibri" w:hAnsi="Calibri" w:cs="Calibri"/>
        </w:rPr>
        <w:t xml:space="preserve"> likely you are within arm’s reach of a device that will easily take you to your choice of a billion websites (Pappas, 2016). </w:t>
      </w:r>
      <w:r w:rsidR="009C392E" w:rsidRPr="00C6511E">
        <w:rPr>
          <w:rFonts w:ascii="Calibri" w:hAnsi="Calibri" w:cs="Calibri"/>
        </w:rPr>
        <w:t>If you do a search on Google or Google Scholar on any topic of interest, you will likely get a lot of “hits.” Making sense of all of the information that comes up</w:t>
      </w:r>
      <w:r w:rsidRPr="00C6511E">
        <w:rPr>
          <w:rFonts w:ascii="Calibri" w:hAnsi="Calibri" w:cs="Calibri"/>
        </w:rPr>
        <w:t xml:space="preserve"> after an internet search</w:t>
      </w:r>
      <w:r w:rsidR="009C392E" w:rsidRPr="00C6511E">
        <w:rPr>
          <w:rFonts w:ascii="Calibri" w:hAnsi="Calibri" w:cs="Calibri"/>
        </w:rPr>
        <w:t xml:space="preserve"> is not easy. It may take some time to sort through all of what you found to determine what is and is not relevant. It also will take some time to synthesize the information you found to determine overall what it is saying on any given point.</w:t>
      </w:r>
    </w:p>
    <w:p w14:paraId="4E60D0F8" w14:textId="356654D6" w:rsidR="00C6511E" w:rsidRDefault="00C6511E" w:rsidP="00C6511E">
      <w:pPr>
        <w:rPr>
          <w:rFonts w:ascii="Calibri" w:hAnsi="Calibri" w:cs="Calibri"/>
        </w:rPr>
      </w:pPr>
    </w:p>
    <w:p w14:paraId="4A567CF0" w14:textId="77777777" w:rsidR="00C82270" w:rsidRPr="00C6511E" w:rsidRDefault="00C82270" w:rsidP="00C82270">
      <w:pPr>
        <w:rPr>
          <w:rFonts w:ascii="Calibri" w:hAnsi="Calibri" w:cs="Calibri"/>
        </w:rPr>
      </w:pPr>
      <w:r>
        <w:rPr>
          <w:rFonts w:ascii="Calibri" w:hAnsi="Calibri" w:cs="Calibri"/>
        </w:rPr>
        <w:t>This tool is meant to help you specifically synthesize evidence that you have found after a deeper dive into the issue you are investigating. In particular, this tool will help you make sense of the evidence you have found in technical reports and peer-reviewed journal articles. You are likely not an expert in the topic you’re researching, but you can absolutely still get useful information from evidence</w:t>
      </w:r>
      <w:del w:id="1" w:author="Nate Wehr" w:date="2019-09-19T17:31:00Z">
        <w:r w:rsidDel="001A4C5E">
          <w:rPr>
            <w:rFonts w:ascii="Calibri" w:hAnsi="Calibri" w:cs="Calibri"/>
          </w:rPr>
          <w:delText>,</w:delText>
        </w:r>
      </w:del>
      <w:r>
        <w:rPr>
          <w:rFonts w:ascii="Calibri" w:hAnsi="Calibri" w:cs="Calibri"/>
        </w:rPr>
        <w:t xml:space="preserve"> and work to make sense of evidence to support your understanding of an issue. This tool will help you see how.</w:t>
      </w:r>
    </w:p>
    <w:p w14:paraId="31D16D2F" w14:textId="77777777" w:rsidR="00C82270" w:rsidRPr="00C6511E" w:rsidRDefault="00C82270" w:rsidP="00C6511E">
      <w:pPr>
        <w:rPr>
          <w:rFonts w:ascii="Calibri" w:hAnsi="Calibri" w:cs="Calibri"/>
        </w:rPr>
      </w:pPr>
    </w:p>
    <w:p w14:paraId="0AAFCBB7" w14:textId="5654FC5F" w:rsidR="00C6511E" w:rsidRPr="00C6511E" w:rsidRDefault="00C6511E" w:rsidP="00C6511E">
      <w:pPr>
        <w:rPr>
          <w:rFonts w:ascii="Calibri" w:hAnsi="Calibri" w:cs="Calibri"/>
        </w:rPr>
      </w:pPr>
      <w:r w:rsidRPr="00C6511E">
        <w:rPr>
          <w:rFonts w:ascii="Calibri" w:hAnsi="Calibri" w:cs="Calibri"/>
        </w:rPr>
        <w:t xml:space="preserve">Pappas, S. (March 18, 2016). How Big Is the Internet Anyway? </w:t>
      </w:r>
      <w:r w:rsidRPr="00C6511E">
        <w:rPr>
          <w:rFonts w:ascii="Calibri" w:hAnsi="Calibri" w:cs="Calibri"/>
          <w:i/>
        </w:rPr>
        <w:t>Live Science</w:t>
      </w:r>
      <w:r w:rsidRPr="00C6511E">
        <w:rPr>
          <w:rFonts w:ascii="Calibri" w:hAnsi="Calibri" w:cs="Calibri"/>
        </w:rPr>
        <w:t>. Retrieved from:</w:t>
      </w:r>
    </w:p>
    <w:p w14:paraId="1DAB9AA0" w14:textId="5B57B807" w:rsidR="00C6511E" w:rsidRPr="00C6511E" w:rsidRDefault="00C6511E" w:rsidP="00C6511E">
      <w:pPr>
        <w:rPr>
          <w:rFonts w:ascii="Calibri" w:hAnsi="Calibri" w:cs="Calibri"/>
        </w:rPr>
      </w:pPr>
      <w:r w:rsidRPr="00C6511E">
        <w:rPr>
          <w:rFonts w:ascii="Calibri" w:hAnsi="Calibri" w:cs="Calibri"/>
        </w:rPr>
        <w:t>(</w:t>
      </w:r>
      <w:hyperlink r:id="rId8" w:history="1">
        <w:r w:rsidRPr="00C6511E">
          <w:rPr>
            <w:rStyle w:val="Hyperlink"/>
            <w:rFonts w:ascii="Calibri" w:hAnsi="Calibri" w:cs="Calibri"/>
          </w:rPr>
          <w:t>https://www.livescience.com/54094-how-big-is-the-internet.html</w:t>
        </w:r>
      </w:hyperlink>
      <w:r w:rsidRPr="00C6511E">
        <w:rPr>
          <w:rFonts w:ascii="Calibri" w:hAnsi="Calibri" w:cs="Calibri"/>
        </w:rPr>
        <w:t>)</w:t>
      </w:r>
    </w:p>
    <w:p w14:paraId="4A408095" w14:textId="77777777" w:rsidR="00322F9C" w:rsidRPr="00C6511E" w:rsidRDefault="00322F9C">
      <w:pPr>
        <w:pStyle w:val="Body"/>
      </w:pPr>
    </w:p>
    <w:p w14:paraId="36C1F8B8" w14:textId="77777777" w:rsidR="00C6511E" w:rsidRDefault="009C392E">
      <w:pPr>
        <w:pStyle w:val="Body"/>
      </w:pPr>
      <w:r w:rsidRPr="00C6511E">
        <w:rPr>
          <w:b/>
          <w:bCs/>
        </w:rPr>
        <w:t>Creating an explanation</w:t>
      </w:r>
      <w:r w:rsidRPr="00C6511E">
        <w:t>. Your assignment is to find scientific and technical information that explains what will happen if we collectively choose to do a particular “option” for solving a problem. In particular, the evidence you find should explain if doing the “option” will result in an outcome that satisfies a particular criterion</w:t>
      </w:r>
      <w:r>
        <w:t xml:space="preserve"> that you’ve been assigned. </w:t>
      </w:r>
    </w:p>
    <w:p w14:paraId="258F515E" w14:textId="77777777" w:rsidR="00C6511E" w:rsidRDefault="00C6511E">
      <w:pPr>
        <w:pStyle w:val="Body"/>
      </w:pPr>
    </w:p>
    <w:p w14:paraId="2791A49B" w14:textId="0BCC55CA" w:rsidR="00322F9C" w:rsidRDefault="00C6511E">
      <w:pPr>
        <w:pStyle w:val="Body"/>
      </w:pPr>
      <w:r>
        <w:t>F</w:t>
      </w:r>
      <w:r w:rsidR="009C392E">
        <w:t xml:space="preserve">or this tool, we’ll use the following “option” and “criteria” as an example: </w:t>
      </w:r>
    </w:p>
    <w:p w14:paraId="53143819" w14:textId="06315C04" w:rsidR="00322F9C" w:rsidRDefault="009C392E" w:rsidP="00C6511E">
      <w:pPr>
        <w:pStyle w:val="Body"/>
        <w:ind w:left="720"/>
      </w:pPr>
      <w:r>
        <w:rPr>
          <w:lang w:val="de-DE"/>
        </w:rPr>
        <w:t xml:space="preserve">Option:  More </w:t>
      </w:r>
      <w:r w:rsidR="00B3707C">
        <w:rPr>
          <w:lang w:val="de-DE"/>
        </w:rPr>
        <w:t>restrictions</w:t>
      </w:r>
      <w:r>
        <w:t xml:space="preserve"> on irrigation</w:t>
      </w:r>
    </w:p>
    <w:p w14:paraId="49B8F50B" w14:textId="77777777" w:rsidR="00322F9C" w:rsidRDefault="009C392E" w:rsidP="00C6511E">
      <w:pPr>
        <w:pStyle w:val="Body"/>
        <w:ind w:firstLine="720"/>
      </w:pPr>
      <w:r>
        <w:t>Criteria: Conserve water</w:t>
      </w:r>
    </w:p>
    <w:p w14:paraId="579D784B" w14:textId="77777777" w:rsidR="00322F9C" w:rsidRDefault="00322F9C">
      <w:pPr>
        <w:pStyle w:val="Body"/>
      </w:pPr>
    </w:p>
    <w:p w14:paraId="4F1CB228" w14:textId="647EB672" w:rsidR="00322F9C" w:rsidRPr="00895432" w:rsidRDefault="009C392E">
      <w:pPr>
        <w:pStyle w:val="Body"/>
        <w:rPr>
          <w:b/>
        </w:rPr>
      </w:pPr>
      <w:r w:rsidRPr="00895432">
        <w:rPr>
          <w:b/>
        </w:rPr>
        <w:t>We will use the above option and criteria as an example, but please answer the following questions using the criteria and option that you’ve been assigned.</w:t>
      </w:r>
    </w:p>
    <w:p w14:paraId="5F3F9706" w14:textId="2591A450" w:rsidR="0055474D" w:rsidRDefault="0055474D">
      <w:pPr>
        <w:pStyle w:val="Body"/>
      </w:pPr>
    </w:p>
    <w:p w14:paraId="5F595073" w14:textId="2F7C1953" w:rsidR="0055474D" w:rsidRDefault="0055474D"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My assigned Option: __________________________</w:t>
      </w:r>
    </w:p>
    <w:p w14:paraId="46E454CD" w14:textId="7D7F21E2" w:rsidR="0055474D" w:rsidRDefault="0055474D"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My assigned Criteria: __________________________</w:t>
      </w:r>
    </w:p>
    <w:p w14:paraId="1AEB8B5D" w14:textId="77777777" w:rsidR="00322F9C" w:rsidRDefault="00322F9C">
      <w:pPr>
        <w:pStyle w:val="Body"/>
      </w:pPr>
    </w:p>
    <w:p w14:paraId="594E38AA" w14:textId="4E8DF82C" w:rsidR="00322F9C" w:rsidRDefault="001A4C5E">
      <w:pPr>
        <w:pStyle w:val="Body"/>
      </w:pPr>
      <w:ins w:id="2" w:author="Nate Wehr" w:date="2019-09-19T17:37:00Z">
        <w:r>
          <w:lastRenderedPageBreak/>
          <w:t xml:space="preserve">1) </w:t>
        </w:r>
      </w:ins>
      <w:ins w:id="3" w:author="Nate Wehr" w:date="2019-09-19T17:46:00Z">
        <w:r w:rsidR="00347409">
          <w:t xml:space="preserve">(6 points) </w:t>
        </w:r>
      </w:ins>
      <w:proofErr w:type="gramStart"/>
      <w:r w:rsidR="009C392E">
        <w:t>For</w:t>
      </w:r>
      <w:proofErr w:type="gramEnd"/>
      <w:r w:rsidR="009C392E">
        <w:t xml:space="preserve"> this tool, please respond to the following </w:t>
      </w:r>
      <w:r w:rsidR="00562BDB">
        <w:t>questions below</w:t>
      </w:r>
      <w:r w:rsidR="009C392E">
        <w:t xml:space="preserve"> using 3 </w:t>
      </w:r>
      <w:r w:rsidR="00562BDB">
        <w:t xml:space="preserve">different </w:t>
      </w:r>
      <w:r w:rsidR="009C392E">
        <w:t>sources of evidence.</w:t>
      </w:r>
      <w:r w:rsidR="00895432">
        <w:t xml:space="preserve"> Each should be a peer-reviewed journal article or other technical report that describes a study that has been conducted or a summary of research results</w:t>
      </w:r>
      <w:del w:id="4" w:author="Nate Wehr" w:date="2019-09-19T17:32:00Z">
        <w:r w:rsidR="00895432" w:rsidDel="001A4C5E">
          <w:delText xml:space="preserve"> </w:delText>
        </w:r>
      </w:del>
      <w:r w:rsidR="00895432">
        <w:t>.</w:t>
      </w:r>
    </w:p>
    <w:p w14:paraId="72B4377E" w14:textId="06C1CE38" w:rsidR="0055474D" w:rsidRDefault="0055474D">
      <w:pPr>
        <w:pStyle w:val="Body"/>
      </w:pPr>
    </w:p>
    <w:p w14:paraId="5410EE1E" w14:textId="6FE17100" w:rsidR="0055474D" w:rsidRPr="0055474D" w:rsidRDefault="0055474D"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rPr>
          <w:b/>
        </w:rPr>
      </w:pPr>
      <w:r w:rsidRPr="0055474D">
        <w:rPr>
          <w:b/>
        </w:rPr>
        <w:t>Evidence #1</w:t>
      </w:r>
    </w:p>
    <w:p w14:paraId="36B8F8F9" w14:textId="652A127A" w:rsidR="0055474D" w:rsidRDefault="0055474D"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 xml:space="preserve">Describe the evidence. What </w:t>
      </w:r>
      <w:r w:rsidR="00895432">
        <w:t>were</w:t>
      </w:r>
      <w:r>
        <w:t xml:space="preserve"> the findings of the report?</w:t>
      </w:r>
    </w:p>
    <w:p w14:paraId="087335F4" w14:textId="46E97814" w:rsidR="0055474D" w:rsidRDefault="0055474D"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5D22F190" w14:textId="77777777" w:rsidR="00895432" w:rsidRDefault="00895432"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61AD5AEA" w14:textId="77777777" w:rsidR="00895432" w:rsidRDefault="00895432"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05B07814" w14:textId="6E13A795" w:rsidR="0055474D" w:rsidRDefault="00895432"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Please give the full c</w:t>
      </w:r>
      <w:r w:rsidR="0055474D">
        <w:t>itation:</w:t>
      </w:r>
    </w:p>
    <w:p w14:paraId="1F96AAE7" w14:textId="722710EB" w:rsidR="0055474D" w:rsidRDefault="0055474D"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0310E722" w14:textId="77777777" w:rsidR="00895432" w:rsidRDefault="00895432"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5FC0FFA1" w14:textId="622C3A93" w:rsidR="0055474D" w:rsidRPr="0055474D" w:rsidRDefault="0055474D"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rPr>
          <w:b/>
        </w:rPr>
      </w:pPr>
      <w:r w:rsidRPr="0055474D">
        <w:rPr>
          <w:b/>
        </w:rPr>
        <w:t>Evidence #2:</w:t>
      </w:r>
    </w:p>
    <w:p w14:paraId="5EA73226" w14:textId="0119630D" w:rsidR="0055474D" w:rsidRDefault="0055474D"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 xml:space="preserve">Describe the evidence. What </w:t>
      </w:r>
      <w:r w:rsidR="00895432">
        <w:t>were</w:t>
      </w:r>
      <w:r>
        <w:t xml:space="preserve"> the findings of the report?</w:t>
      </w:r>
    </w:p>
    <w:p w14:paraId="4F3BB5F1" w14:textId="77777777" w:rsidR="0055474D" w:rsidRDefault="0055474D"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52859BF2" w14:textId="77777777" w:rsidR="00895432" w:rsidRDefault="00895432"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6ABC840E" w14:textId="77777777" w:rsidR="00895432" w:rsidRDefault="00895432"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72C285C4" w14:textId="77777777" w:rsidR="00895432" w:rsidRDefault="00895432"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Please give the full citation:</w:t>
      </w:r>
    </w:p>
    <w:p w14:paraId="55CFF45D" w14:textId="25DE8142" w:rsidR="0055474D" w:rsidRDefault="0055474D"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0CEF288A" w14:textId="77777777" w:rsidR="00895432" w:rsidRDefault="00895432"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641182E9" w14:textId="1905A3FD" w:rsidR="0055474D" w:rsidRDefault="0055474D"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rPr>
          <w:b/>
        </w:rPr>
      </w:pPr>
      <w:r w:rsidRPr="0055474D">
        <w:rPr>
          <w:b/>
        </w:rPr>
        <w:t>Evidence #3:</w:t>
      </w:r>
    </w:p>
    <w:p w14:paraId="6FCC5AE1" w14:textId="14A038BD" w:rsidR="0055474D" w:rsidRDefault="0055474D"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 xml:space="preserve">Describe the evidence. What </w:t>
      </w:r>
      <w:r w:rsidR="00895432">
        <w:t>were</w:t>
      </w:r>
      <w:r>
        <w:t xml:space="preserve"> the findings of the report?</w:t>
      </w:r>
    </w:p>
    <w:p w14:paraId="0DC75663" w14:textId="77777777" w:rsidR="0055474D" w:rsidRDefault="0055474D"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209A1168" w14:textId="77777777" w:rsidR="00895432" w:rsidRDefault="00895432"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519A926E" w14:textId="77777777" w:rsidR="00895432" w:rsidRDefault="00895432"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11F5B440" w14:textId="77777777" w:rsidR="00895432" w:rsidRDefault="00895432"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Please give the full citation:</w:t>
      </w:r>
    </w:p>
    <w:p w14:paraId="0870F0A3" w14:textId="77777777" w:rsidR="0055474D" w:rsidRDefault="0055474D"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rPr>
          <w:b/>
        </w:rPr>
      </w:pPr>
    </w:p>
    <w:p w14:paraId="4DF2EC01" w14:textId="77777777" w:rsidR="00895432" w:rsidRPr="0055474D" w:rsidRDefault="00895432"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rPr>
          <w:b/>
        </w:rPr>
      </w:pPr>
    </w:p>
    <w:p w14:paraId="28E0AF58" w14:textId="705F2E3D" w:rsidR="00322F9C" w:rsidRDefault="00322F9C">
      <w:pPr>
        <w:pStyle w:val="Body"/>
        <w:pBdr>
          <w:bottom w:val="single" w:sz="12" w:space="1" w:color="auto"/>
        </w:pBdr>
      </w:pPr>
    </w:p>
    <w:p w14:paraId="4CBC56EA" w14:textId="7B7D2E79" w:rsidR="00D902AC" w:rsidRDefault="00D902AC">
      <w:pPr>
        <w:pStyle w:val="Body"/>
        <w:pBdr>
          <w:top w:val="none" w:sz="0" w:space="0" w:color="auto"/>
        </w:pBdr>
      </w:pPr>
      <w:r>
        <w:t>IS THE EVIDENCE RELEVANT?</w:t>
      </w:r>
    </w:p>
    <w:p w14:paraId="0C6CCDE6" w14:textId="77777777" w:rsidR="00D902AC" w:rsidRDefault="00D902AC">
      <w:pPr>
        <w:pStyle w:val="Body"/>
        <w:pBdr>
          <w:top w:val="none" w:sz="0" w:space="0" w:color="auto"/>
        </w:pBdr>
      </w:pPr>
    </w:p>
    <w:p w14:paraId="4EB397C9" w14:textId="37767E6F" w:rsidR="00322F9C" w:rsidRDefault="001A4C5E" w:rsidP="001A4C5E">
      <w:pPr>
        <w:pStyle w:val="Body"/>
        <w:pPrChange w:id="5" w:author="Nate Wehr" w:date="2019-09-19T17:38:00Z">
          <w:pPr>
            <w:pStyle w:val="Body"/>
            <w:numPr>
              <w:numId w:val="2"/>
            </w:numPr>
            <w:ind w:left="316" w:hanging="316"/>
          </w:pPr>
        </w:pPrChange>
      </w:pPr>
      <w:ins w:id="6" w:author="Nate Wehr" w:date="2019-09-19T17:38:00Z">
        <w:r>
          <w:t xml:space="preserve">2) </w:t>
        </w:r>
      </w:ins>
      <w:ins w:id="7" w:author="Nate Wehr" w:date="2019-09-19T17:46:00Z">
        <w:r w:rsidR="00347409">
          <w:t xml:space="preserve">(3 points) </w:t>
        </w:r>
      </w:ins>
      <w:proofErr w:type="gramStart"/>
      <w:r w:rsidR="009C392E">
        <w:t>You</w:t>
      </w:r>
      <w:proofErr w:type="gramEnd"/>
      <w:r w:rsidR="009C392E">
        <w:t xml:space="preserve"> will need to think carefully about the relevance of the information that you found.</w:t>
      </w:r>
      <w:r w:rsidR="006127C2">
        <w:t xml:space="preserve"> </w:t>
      </w:r>
    </w:p>
    <w:p w14:paraId="5AD2EB89" w14:textId="77777777" w:rsidR="00322F9C" w:rsidRDefault="00322F9C">
      <w:pPr>
        <w:pStyle w:val="Body"/>
      </w:pPr>
    </w:p>
    <w:p w14:paraId="1C5D3AFE" w14:textId="77777777" w:rsidR="00895432" w:rsidRDefault="009C392E" w:rsidP="00895432">
      <w:pPr>
        <w:pStyle w:val="Body"/>
      </w:pPr>
      <w:r>
        <w:t xml:space="preserve">The evidence you find should help your explanation in at least one of two ways. The evidence should either: </w:t>
      </w:r>
    </w:p>
    <w:p w14:paraId="26720259" w14:textId="77777777" w:rsidR="00895432" w:rsidRDefault="009C392E" w:rsidP="00895432">
      <w:pPr>
        <w:pStyle w:val="Body"/>
        <w:ind w:left="630" w:hanging="270"/>
      </w:pPr>
      <w:r>
        <w:t>a) help explain a mechanism for HOW or WHY an option (more restrictions on irrigation) results in (more or less conservation of water),</w:t>
      </w:r>
      <w:r w:rsidR="00895432">
        <w:t xml:space="preserve"> OR</w:t>
      </w:r>
      <w:r>
        <w:t xml:space="preserve"> </w:t>
      </w:r>
    </w:p>
    <w:p w14:paraId="68A2C7B9" w14:textId="7ED0DB68" w:rsidR="00322F9C" w:rsidRDefault="009C392E" w:rsidP="00895432">
      <w:pPr>
        <w:pStyle w:val="Body"/>
        <w:ind w:left="630" w:hanging="270"/>
      </w:pPr>
      <w:r>
        <w:t>b) help explain HOW MUCH the criteria may be satisfied by an option (in other words, how much water might be conserved if we had more restrictions on farmers).</w:t>
      </w:r>
    </w:p>
    <w:p w14:paraId="47D5060F" w14:textId="77777777" w:rsidR="00322F9C" w:rsidRDefault="00322F9C">
      <w:pPr>
        <w:pStyle w:val="Body"/>
      </w:pPr>
    </w:p>
    <w:p w14:paraId="52563EF8" w14:textId="5B0C6143" w:rsidR="00322F9C" w:rsidRDefault="009C392E"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rsidRPr="0055474D">
        <w:rPr>
          <w:b/>
        </w:rPr>
        <w:t xml:space="preserve">Evidence </w:t>
      </w:r>
      <w:ins w:id="8" w:author="Nate Wehr" w:date="2019-09-19T17:33:00Z">
        <w:r w:rsidR="001A4C5E">
          <w:rPr>
            <w:b/>
          </w:rPr>
          <w:t>#</w:t>
        </w:r>
      </w:ins>
      <w:r w:rsidRPr="0055474D">
        <w:rPr>
          <w:b/>
        </w:rPr>
        <w:t>___</w:t>
      </w:r>
      <w:del w:id="9" w:author="Nate Wehr" w:date="2019-09-19T17:33:00Z">
        <w:r w:rsidRPr="0055474D" w:rsidDel="001A4C5E">
          <w:rPr>
            <w:b/>
          </w:rPr>
          <w:delText>#</w:delText>
        </w:r>
      </w:del>
      <w:r>
        <w:t xml:space="preserve"> will (circle at least one):</w:t>
      </w:r>
    </w:p>
    <w:p w14:paraId="51BAA1E9" w14:textId="77777777" w:rsidR="00322F9C" w:rsidRDefault="009C392E"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ab/>
        <w:t>a) help explain a mechanism</w:t>
      </w:r>
    </w:p>
    <w:p w14:paraId="7FE23E1C" w14:textId="77777777" w:rsidR="00322F9C" w:rsidRDefault="009C392E"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ab/>
        <w:t>b) explain how much</w:t>
      </w:r>
    </w:p>
    <w:p w14:paraId="2D7E2523" w14:textId="071BDED2" w:rsidR="00895432" w:rsidRDefault="00895432"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lastRenderedPageBreak/>
        <w:tab/>
        <w:t>c) both</w:t>
      </w:r>
    </w:p>
    <w:p w14:paraId="2575A98A" w14:textId="77777777" w:rsidR="00322F9C" w:rsidRDefault="00322F9C"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2DF5E63B" w14:textId="77777777" w:rsidR="00322F9C" w:rsidRDefault="009C392E"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Why? What does this evidence help you explain?</w:t>
      </w:r>
    </w:p>
    <w:p w14:paraId="4D8E29C5" w14:textId="77777777" w:rsidR="00322F9C" w:rsidRDefault="00322F9C"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61E53737" w14:textId="77777777" w:rsidR="00322F9C" w:rsidRDefault="00322F9C"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31843237" w14:textId="04FC2D79" w:rsidR="00322F9C" w:rsidRDefault="009C392E"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rsidRPr="0055474D">
        <w:rPr>
          <w:b/>
        </w:rPr>
        <w:t xml:space="preserve">Evidence </w:t>
      </w:r>
      <w:ins w:id="10" w:author="Nate Wehr" w:date="2019-09-19T17:33:00Z">
        <w:r w:rsidR="001A4C5E">
          <w:rPr>
            <w:b/>
          </w:rPr>
          <w:t>#</w:t>
        </w:r>
      </w:ins>
      <w:r w:rsidRPr="0055474D">
        <w:rPr>
          <w:b/>
        </w:rPr>
        <w:t>___</w:t>
      </w:r>
      <w:del w:id="11" w:author="Nate Wehr" w:date="2019-09-19T17:33:00Z">
        <w:r w:rsidRPr="0055474D" w:rsidDel="001A4C5E">
          <w:rPr>
            <w:b/>
          </w:rPr>
          <w:delText>#</w:delText>
        </w:r>
      </w:del>
      <w:r>
        <w:t xml:space="preserve"> will (circle at least one):</w:t>
      </w:r>
    </w:p>
    <w:p w14:paraId="37873DC6" w14:textId="77777777" w:rsidR="00322F9C" w:rsidRDefault="009C392E"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ab/>
        <w:t>a) help explain a mechanism</w:t>
      </w:r>
    </w:p>
    <w:p w14:paraId="5A59ADF1" w14:textId="77777777" w:rsidR="00322F9C" w:rsidRDefault="009C392E"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ab/>
        <w:t>b) explain how much</w:t>
      </w:r>
    </w:p>
    <w:p w14:paraId="69D86F31" w14:textId="77777777" w:rsidR="00895432" w:rsidRDefault="00895432"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ab/>
        <w:t>c) both</w:t>
      </w:r>
    </w:p>
    <w:p w14:paraId="2B4683D7" w14:textId="77777777" w:rsidR="00895432" w:rsidRDefault="00895432"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7D3AA9C0" w14:textId="77777777" w:rsidR="00322F9C" w:rsidRDefault="009C392E"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Why? What does this evidence help you explain?</w:t>
      </w:r>
    </w:p>
    <w:p w14:paraId="4E8F1B38" w14:textId="77777777" w:rsidR="00322F9C" w:rsidRDefault="00322F9C"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6313FF8B" w14:textId="77777777" w:rsidR="00322F9C" w:rsidRDefault="00322F9C"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113F6D49" w14:textId="59691E2C" w:rsidR="00322F9C" w:rsidRDefault="009C392E"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rsidRPr="0055474D">
        <w:rPr>
          <w:b/>
        </w:rPr>
        <w:t xml:space="preserve">Evidence </w:t>
      </w:r>
      <w:ins w:id="12" w:author="Nate Wehr" w:date="2019-09-19T17:33:00Z">
        <w:r w:rsidR="001A4C5E">
          <w:rPr>
            <w:b/>
          </w:rPr>
          <w:t>#</w:t>
        </w:r>
      </w:ins>
      <w:r w:rsidRPr="0055474D">
        <w:rPr>
          <w:b/>
        </w:rPr>
        <w:t>___</w:t>
      </w:r>
      <w:del w:id="13" w:author="Nate Wehr" w:date="2019-09-19T17:33:00Z">
        <w:r w:rsidRPr="0055474D" w:rsidDel="001A4C5E">
          <w:rPr>
            <w:b/>
          </w:rPr>
          <w:delText>#</w:delText>
        </w:r>
      </w:del>
      <w:r>
        <w:t xml:space="preserve"> will (circle at least one):</w:t>
      </w:r>
    </w:p>
    <w:p w14:paraId="495051AD" w14:textId="77777777" w:rsidR="00322F9C" w:rsidRDefault="009C392E"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ab/>
        <w:t>a) help explain a mechanism</w:t>
      </w:r>
    </w:p>
    <w:p w14:paraId="295A309E" w14:textId="77777777" w:rsidR="00322F9C" w:rsidRDefault="009C392E"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ab/>
        <w:t>b) explain how much</w:t>
      </w:r>
    </w:p>
    <w:p w14:paraId="4B3C9A7C" w14:textId="77777777" w:rsidR="00895432" w:rsidRDefault="00895432"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ab/>
        <w:t>c) both</w:t>
      </w:r>
    </w:p>
    <w:p w14:paraId="0407DDEA" w14:textId="77777777" w:rsidR="00322F9C" w:rsidRDefault="00322F9C"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3CD91C8B" w14:textId="77777777" w:rsidR="00322F9C" w:rsidRDefault="009C392E"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Why? What does this evidence help you explain?</w:t>
      </w:r>
    </w:p>
    <w:p w14:paraId="7028E5B9" w14:textId="77777777" w:rsidR="00322F9C" w:rsidRDefault="00322F9C"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54A807FC" w14:textId="77777777" w:rsidR="00895432" w:rsidRDefault="00895432"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5E73DAE0" w14:textId="77777777" w:rsidR="00D902AC" w:rsidRDefault="00D902AC" w:rsidP="00D902AC">
      <w:pPr>
        <w:pStyle w:val="Body"/>
        <w:pBdr>
          <w:bottom w:val="single" w:sz="12" w:space="1" w:color="auto"/>
        </w:pBdr>
      </w:pPr>
    </w:p>
    <w:p w14:paraId="6C01D341" w14:textId="729E1C67" w:rsidR="00322F9C" w:rsidRDefault="00D902AC">
      <w:pPr>
        <w:pStyle w:val="Body"/>
      </w:pPr>
      <w:r>
        <w:t xml:space="preserve">WHAT </w:t>
      </w:r>
      <w:r w:rsidR="00F10824">
        <w:t>POSITION</w:t>
      </w:r>
      <w:r>
        <w:t xml:space="preserve"> DOES THE EVIDENCE SUPPORT?</w:t>
      </w:r>
    </w:p>
    <w:p w14:paraId="1D1257EE" w14:textId="77777777" w:rsidR="00322F9C" w:rsidRDefault="00322F9C">
      <w:pPr>
        <w:pStyle w:val="Body"/>
      </w:pPr>
    </w:p>
    <w:p w14:paraId="63C40DEA" w14:textId="44D9374C" w:rsidR="00322F9C" w:rsidRDefault="001A4C5E">
      <w:pPr>
        <w:pStyle w:val="Body"/>
      </w:pPr>
      <w:ins w:id="14" w:author="Nate Wehr" w:date="2019-09-19T17:38:00Z">
        <w:r>
          <w:t xml:space="preserve">3) </w:t>
        </w:r>
      </w:ins>
      <w:ins w:id="15" w:author="Nate Wehr" w:date="2019-09-19T17:46:00Z">
        <w:r w:rsidR="00E70BE3">
          <w:t>(0.</w:t>
        </w:r>
      </w:ins>
      <w:ins w:id="16" w:author="Nate Wehr" w:date="2019-09-19T17:54:00Z">
        <w:r w:rsidR="00E70BE3">
          <w:t>5</w:t>
        </w:r>
      </w:ins>
      <w:ins w:id="17" w:author="Nate Wehr" w:date="2019-09-19T17:46:00Z">
        <w:r w:rsidR="00347409">
          <w:t xml:space="preserve"> point</w:t>
        </w:r>
      </w:ins>
      <w:ins w:id="18" w:author="Nate Wehr" w:date="2019-09-19T17:54:00Z">
        <w:r w:rsidR="00E70BE3">
          <w:t>s</w:t>
        </w:r>
      </w:ins>
      <w:bookmarkStart w:id="19" w:name="_GoBack"/>
      <w:bookmarkEnd w:id="19"/>
      <w:ins w:id="20" w:author="Nate Wehr" w:date="2019-09-19T17:46:00Z">
        <w:r w:rsidR="00347409">
          <w:t xml:space="preserve">) </w:t>
        </w:r>
      </w:ins>
      <w:del w:id="21" w:author="Nate Wehr" w:date="2019-09-19T17:38:00Z">
        <w:r w:rsidR="009C392E" w:rsidDel="001A4C5E">
          <w:delText xml:space="preserve">2) </w:delText>
        </w:r>
      </w:del>
      <w:proofErr w:type="gramStart"/>
      <w:r w:rsidR="009C392E">
        <w:t>For</w:t>
      </w:r>
      <w:proofErr w:type="gramEnd"/>
      <w:r w:rsidR="009C392E">
        <w:t xml:space="preserve"> each option and criteria combination, the evidence may pull in different directions. Consider two </w:t>
      </w:r>
      <w:r w:rsidR="00F10824">
        <w:t>positions t</w:t>
      </w:r>
      <w:r w:rsidR="009C392E">
        <w:t>hat the evidence could support:</w:t>
      </w:r>
    </w:p>
    <w:p w14:paraId="7356BCA5" w14:textId="77777777" w:rsidR="00322F9C" w:rsidRDefault="00322F9C">
      <w:pPr>
        <w:pStyle w:val="Body"/>
      </w:pPr>
    </w:p>
    <w:p w14:paraId="7C4EA606" w14:textId="77777777" w:rsidR="00D902AC" w:rsidRDefault="00D902AC">
      <w:pPr>
        <w:pStyle w:val="Body"/>
        <w:sectPr w:rsidR="00D902AC" w:rsidSect="00895432">
          <w:footerReference w:type="default" r:id="rId9"/>
          <w:pgSz w:w="12240" w:h="15840"/>
          <w:pgMar w:top="1116" w:right="1440" w:bottom="1440" w:left="1440" w:header="720" w:footer="720" w:gutter="0"/>
          <w:cols w:space="720"/>
        </w:sectPr>
      </w:pPr>
    </w:p>
    <w:p w14:paraId="619002B2" w14:textId="5A3ABBC7" w:rsidR="00322F9C" w:rsidRDefault="00F10824" w:rsidP="00D902AC">
      <w:pPr>
        <w:pStyle w:val="Body"/>
        <w:pBdr>
          <w:top w:val="single" w:sz="4" w:space="1" w:color="auto"/>
          <w:left w:val="single" w:sz="4" w:space="1" w:color="auto"/>
          <w:bottom w:val="single" w:sz="4" w:space="1" w:color="auto"/>
          <w:right w:val="single" w:sz="4" w:space="1" w:color="auto"/>
        </w:pBdr>
      </w:pPr>
      <w:r>
        <w:lastRenderedPageBreak/>
        <w:t>Position</w:t>
      </w:r>
      <w:r w:rsidR="009C392E">
        <w:t xml:space="preserve"> </w:t>
      </w:r>
      <w:r w:rsidR="00562BDB">
        <w:t>X</w:t>
      </w:r>
      <w:r w:rsidR="009C392E">
        <w:t xml:space="preserve">: If there are more restrictions on farmers, then we will conserve </w:t>
      </w:r>
      <w:r w:rsidR="009C392E">
        <w:rPr>
          <w:b/>
          <w:bCs/>
          <w:u w:val="single"/>
        </w:rPr>
        <w:t>more or a lot of</w:t>
      </w:r>
      <w:r w:rsidR="009C392E">
        <w:rPr>
          <w:lang w:val="nl-NL"/>
        </w:rPr>
        <w:t xml:space="preserve"> water</w:t>
      </w:r>
    </w:p>
    <w:p w14:paraId="6DB8412F" w14:textId="77777777" w:rsidR="00562BDB" w:rsidRDefault="00562BDB">
      <w:pPr>
        <w:pStyle w:val="Body"/>
      </w:pPr>
    </w:p>
    <w:p w14:paraId="426989D3" w14:textId="1BC1A9DF" w:rsidR="00322F9C" w:rsidRDefault="00F10824" w:rsidP="00D902AC">
      <w:pPr>
        <w:pStyle w:val="Body"/>
        <w:pBdr>
          <w:top w:val="single" w:sz="4" w:space="1" w:color="auto"/>
          <w:left w:val="single" w:sz="4" w:space="1" w:color="auto"/>
          <w:bottom w:val="single" w:sz="4" w:space="1" w:color="auto"/>
          <w:right w:val="single" w:sz="4" w:space="1" w:color="auto"/>
        </w:pBdr>
      </w:pPr>
      <w:r>
        <w:lastRenderedPageBreak/>
        <w:t>Position</w:t>
      </w:r>
      <w:r w:rsidR="009C392E">
        <w:t xml:space="preserve"> </w:t>
      </w:r>
      <w:r w:rsidR="00562BDB">
        <w:t>Y</w:t>
      </w:r>
      <w:r w:rsidR="009C392E">
        <w:t xml:space="preserve">: If there are more restrictions on farmers, then we will conserve </w:t>
      </w:r>
      <w:r w:rsidR="009C392E">
        <w:rPr>
          <w:b/>
          <w:bCs/>
          <w:u w:val="single"/>
        </w:rPr>
        <w:t>less or a little</w:t>
      </w:r>
      <w:r w:rsidR="009C392E">
        <w:rPr>
          <w:lang w:val="nl-NL"/>
        </w:rPr>
        <w:t xml:space="preserve"> water</w:t>
      </w:r>
    </w:p>
    <w:p w14:paraId="01869D5A" w14:textId="77777777" w:rsidR="00D902AC" w:rsidRDefault="00D902AC">
      <w:pPr>
        <w:pStyle w:val="Body"/>
        <w:sectPr w:rsidR="00D902AC" w:rsidSect="00D902AC">
          <w:type w:val="continuous"/>
          <w:pgSz w:w="12240" w:h="15840"/>
          <w:pgMar w:top="1440" w:right="1440" w:bottom="1440" w:left="1440" w:header="720" w:footer="720" w:gutter="0"/>
          <w:cols w:num="2" w:space="720"/>
        </w:sectPr>
      </w:pPr>
    </w:p>
    <w:p w14:paraId="65D942E2" w14:textId="08DEB635" w:rsidR="00322F9C" w:rsidRDefault="00562BDB">
      <w:pPr>
        <w:pStyle w:val="Body"/>
      </w:pPr>
      <w:r>
        <w:lastRenderedPageBreak/>
        <w:t xml:space="preserve">Now consider the option and criteria you’ve been assigned. Add the option to the first blank line for each </w:t>
      </w:r>
      <w:r w:rsidR="00F10824">
        <w:t>position</w:t>
      </w:r>
      <w:r>
        <w:t xml:space="preserve">. Add the criteria to the second blank line for each </w:t>
      </w:r>
      <w:r w:rsidR="00F10824">
        <w:t>position</w:t>
      </w:r>
      <w:r>
        <w:t xml:space="preserve">. One </w:t>
      </w:r>
      <w:r w:rsidR="00F10824">
        <w:t>position</w:t>
      </w:r>
      <w:r>
        <w:t xml:space="preserve"> should describe what happens if the option will successfully meet the criteria (for example, </w:t>
      </w:r>
      <w:r w:rsidR="00F10824">
        <w:t>Position</w:t>
      </w:r>
      <w:r>
        <w:t xml:space="preserve"> X above), and one </w:t>
      </w:r>
      <w:r w:rsidR="00F10824">
        <w:t>position</w:t>
      </w:r>
      <w:r>
        <w:t xml:space="preserve"> should describe what happens if the option does NOT successfully meet the criteria (for example, </w:t>
      </w:r>
      <w:r w:rsidR="00F10824">
        <w:t>Position</w:t>
      </w:r>
      <w:r>
        <w:t xml:space="preserve"> Y above).</w:t>
      </w:r>
    </w:p>
    <w:p w14:paraId="57AEAF98" w14:textId="77777777" w:rsidR="00562BDB" w:rsidRDefault="00562BDB">
      <w:pPr>
        <w:pStyle w:val="Body"/>
        <w:sectPr w:rsidR="00562BDB" w:rsidSect="00D902AC">
          <w:type w:val="continuous"/>
          <w:pgSz w:w="12240" w:h="15840"/>
          <w:pgMar w:top="1440" w:right="1440" w:bottom="1440" w:left="1440" w:header="720" w:footer="720" w:gutter="0"/>
          <w:cols w:space="720"/>
        </w:sectPr>
      </w:pPr>
    </w:p>
    <w:p w14:paraId="0BFD1D8D" w14:textId="23D2590B" w:rsidR="00562BDB" w:rsidRDefault="00562BDB">
      <w:pPr>
        <w:pStyle w:val="Body"/>
      </w:pPr>
    </w:p>
    <w:p w14:paraId="40F31870" w14:textId="1E0CA5CD" w:rsidR="00562BDB" w:rsidRDefault="00F10824"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Position</w:t>
      </w:r>
      <w:r w:rsidR="00562BDB">
        <w:t xml:space="preserve"> A: If _________, then ______________.</w:t>
      </w:r>
    </w:p>
    <w:p w14:paraId="117C1DCA" w14:textId="618F76BB" w:rsidR="00562BDB" w:rsidRDefault="00562BDB"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7686F62D" w14:textId="77777777" w:rsidR="00562BDB" w:rsidRDefault="00562BDB">
      <w:pPr>
        <w:pStyle w:val="Body"/>
      </w:pPr>
    </w:p>
    <w:p w14:paraId="57CAC9CC" w14:textId="0CBE7D6D" w:rsidR="00562BDB" w:rsidRDefault="00F10824"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Position</w:t>
      </w:r>
      <w:r w:rsidR="00562BDB">
        <w:t xml:space="preserve"> B: If _________, then ______________.</w:t>
      </w:r>
    </w:p>
    <w:p w14:paraId="14CF5E64" w14:textId="77777777" w:rsidR="00562BDB" w:rsidRDefault="00562BDB"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2432133D" w14:textId="77777777" w:rsidR="00562BDB" w:rsidRDefault="00562BDB">
      <w:pPr>
        <w:pStyle w:val="Body"/>
        <w:sectPr w:rsidR="00562BDB" w:rsidSect="00562BDB">
          <w:type w:val="continuous"/>
          <w:pgSz w:w="12240" w:h="15840"/>
          <w:pgMar w:top="1440" w:right="1440" w:bottom="1440" w:left="1440" w:header="720" w:footer="720" w:gutter="0"/>
          <w:cols w:num="2" w:space="720"/>
        </w:sectPr>
      </w:pPr>
    </w:p>
    <w:p w14:paraId="2408D360" w14:textId="639347B0" w:rsidR="00562BDB" w:rsidRDefault="00562BDB">
      <w:pPr>
        <w:pStyle w:val="Body"/>
      </w:pPr>
    </w:p>
    <w:p w14:paraId="5AE7D322" w14:textId="5E7B674A" w:rsidR="00322F9C" w:rsidRDefault="009C392E">
      <w:pPr>
        <w:pStyle w:val="Body"/>
      </w:pPr>
      <w:r>
        <w:t>The evidence may do one of four things:</w:t>
      </w:r>
    </w:p>
    <w:p w14:paraId="3F36617E" w14:textId="477A9503" w:rsidR="00562BDB" w:rsidRDefault="00562BDB" w:rsidP="00562BDB">
      <w:pPr>
        <w:pStyle w:val="Body"/>
        <w:numPr>
          <w:ilvl w:val="0"/>
          <w:numId w:val="3"/>
        </w:numPr>
      </w:pPr>
      <w:r>
        <w:t xml:space="preserve">Support the </w:t>
      </w:r>
      <w:r w:rsidR="00F10824">
        <w:t>position</w:t>
      </w:r>
    </w:p>
    <w:p w14:paraId="29D82E01" w14:textId="5258AD9C" w:rsidR="00562BDB" w:rsidRDefault="00562BDB" w:rsidP="00562BDB">
      <w:pPr>
        <w:pStyle w:val="Body"/>
        <w:numPr>
          <w:ilvl w:val="0"/>
          <w:numId w:val="3"/>
        </w:numPr>
      </w:pPr>
      <w:r>
        <w:lastRenderedPageBreak/>
        <w:t xml:space="preserve">STRONGLY support the </w:t>
      </w:r>
      <w:r w:rsidR="00F10824">
        <w:t>position</w:t>
      </w:r>
    </w:p>
    <w:p w14:paraId="3336453B" w14:textId="2FABC5E2" w:rsidR="00562BDB" w:rsidRDefault="00562BDB" w:rsidP="00562BDB">
      <w:pPr>
        <w:pStyle w:val="Body"/>
        <w:numPr>
          <w:ilvl w:val="0"/>
          <w:numId w:val="3"/>
        </w:numPr>
      </w:pPr>
      <w:r>
        <w:t xml:space="preserve">Contradict the </w:t>
      </w:r>
      <w:r w:rsidR="00F10824">
        <w:t>position</w:t>
      </w:r>
      <w:r>
        <w:t xml:space="preserve"> (show its wrong)</w:t>
      </w:r>
    </w:p>
    <w:p w14:paraId="0A9BA2EF" w14:textId="4DEA9446" w:rsidR="00322F9C" w:rsidRDefault="00562BDB" w:rsidP="00D03D02">
      <w:pPr>
        <w:pStyle w:val="Body"/>
        <w:numPr>
          <w:ilvl w:val="0"/>
          <w:numId w:val="3"/>
        </w:numPr>
      </w:pPr>
      <w:r>
        <w:t xml:space="preserve">Have nothing to do with the </w:t>
      </w:r>
      <w:r w:rsidR="00F10824">
        <w:t>position</w:t>
      </w:r>
    </w:p>
    <w:p w14:paraId="4A69C722" w14:textId="77777777" w:rsidR="00322F9C" w:rsidRDefault="00322F9C">
      <w:pPr>
        <w:pStyle w:val="Body"/>
      </w:pPr>
    </w:p>
    <w:p w14:paraId="57093BEA" w14:textId="5F45AB29" w:rsidR="00322F9C" w:rsidRDefault="001A4C5E">
      <w:pPr>
        <w:pStyle w:val="Body"/>
      </w:pPr>
      <w:ins w:id="22" w:author="Nate Wehr" w:date="2019-09-19T17:38:00Z">
        <w:r>
          <w:t xml:space="preserve">4) </w:t>
        </w:r>
      </w:ins>
      <w:ins w:id="23" w:author="Nate Wehr" w:date="2019-09-19T17:47:00Z">
        <w:r w:rsidR="00347409">
          <w:t xml:space="preserve">(1.5 points) </w:t>
        </w:r>
      </w:ins>
      <w:del w:id="24" w:author="Nate Wehr" w:date="2019-09-19T17:38:00Z">
        <w:r w:rsidR="00895432" w:rsidDel="001A4C5E">
          <w:delText xml:space="preserve">3) </w:delText>
        </w:r>
      </w:del>
      <w:r w:rsidR="009C392E">
        <w:t xml:space="preserve">Provide </w:t>
      </w:r>
      <w:r w:rsidR="00562BDB">
        <w:t xml:space="preserve">reasoning for how the evidence relates to one of the </w:t>
      </w:r>
      <w:r w:rsidR="00F10824">
        <w:t>position</w:t>
      </w:r>
      <w:r w:rsidR="00895432">
        <w:t>s</w:t>
      </w:r>
      <w:r w:rsidR="00562BDB">
        <w:t>:</w:t>
      </w:r>
    </w:p>
    <w:p w14:paraId="184C74AD" w14:textId="77777777" w:rsidR="00322F9C" w:rsidRDefault="009C392E">
      <w:pPr>
        <w:pStyle w:val="Body"/>
      </w:pPr>
      <w:r>
        <w:t>A. Write the number of the evidence you are writing about.</w:t>
      </w:r>
    </w:p>
    <w:p w14:paraId="4824BD34" w14:textId="77777777" w:rsidR="00322F9C" w:rsidRDefault="009C392E">
      <w:pPr>
        <w:pStyle w:val="Body"/>
      </w:pPr>
      <w:r>
        <w:t>B. Circle the appropriate word (strongly supports | supports |contradicts | has nothing to do with).</w:t>
      </w:r>
    </w:p>
    <w:p w14:paraId="447B621C" w14:textId="0D90CDE4" w:rsidR="00322F9C" w:rsidRDefault="009C392E">
      <w:pPr>
        <w:pStyle w:val="Body"/>
      </w:pPr>
      <w:r>
        <w:t xml:space="preserve">C. Write which </w:t>
      </w:r>
      <w:r w:rsidR="00F10824">
        <w:t>position</w:t>
      </w:r>
      <w:r>
        <w:t xml:space="preserve"> you are writing about</w:t>
      </w:r>
    </w:p>
    <w:p w14:paraId="4C6FAD6E" w14:textId="77777777" w:rsidR="00322F9C" w:rsidRDefault="009C392E">
      <w:pPr>
        <w:pStyle w:val="Body"/>
      </w:pPr>
      <w:r>
        <w:t>D. Then write your reason</w:t>
      </w:r>
    </w:p>
    <w:p w14:paraId="735D25F5" w14:textId="77777777" w:rsidR="00322F9C" w:rsidRDefault="00322F9C">
      <w:pPr>
        <w:pStyle w:val="Body"/>
      </w:pPr>
    </w:p>
    <w:p w14:paraId="57860F67" w14:textId="50B26780" w:rsidR="00322F9C" w:rsidRDefault="009C392E"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 xml:space="preserve">Evidence # ___ strongly supports | supports |contradicts | has nothing to do with </w:t>
      </w:r>
      <w:r w:rsidR="00F10824">
        <w:t>Position</w:t>
      </w:r>
      <w:r>
        <w:t xml:space="preserve"> ___ because:</w:t>
      </w:r>
    </w:p>
    <w:p w14:paraId="4D09D5BB" w14:textId="77777777" w:rsidR="00322F9C" w:rsidRDefault="00322F9C"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0D5955AE" w14:textId="77777777" w:rsidR="00322F9C" w:rsidRDefault="00322F9C"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3738B985" w14:textId="77777777" w:rsidR="00322F9C" w:rsidRDefault="00322F9C"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1631FDD5" w14:textId="51E9696B" w:rsidR="00322F9C" w:rsidRDefault="009C392E"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 xml:space="preserve">Evidence # ___ strongly supports | supports |contradicts | has nothing to do with </w:t>
      </w:r>
      <w:r w:rsidR="00F10824">
        <w:t>Position</w:t>
      </w:r>
      <w:r>
        <w:t xml:space="preserve"> ___ because:</w:t>
      </w:r>
    </w:p>
    <w:p w14:paraId="16E3980B" w14:textId="77777777" w:rsidR="00322F9C" w:rsidRDefault="00322F9C"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344C924C" w14:textId="77777777" w:rsidR="00322F9C" w:rsidRDefault="00322F9C"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78953F34" w14:textId="77777777" w:rsidR="00322F9C" w:rsidRDefault="00322F9C"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10A6A6AE" w14:textId="2A26141F" w:rsidR="00322F9C" w:rsidRDefault="009C392E"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 xml:space="preserve">Evidence # ___ strongly supports | supports |contradicts | has nothing to do with </w:t>
      </w:r>
      <w:r w:rsidR="00F10824">
        <w:t>Position</w:t>
      </w:r>
      <w:r>
        <w:t xml:space="preserve"> ___ because:</w:t>
      </w:r>
    </w:p>
    <w:p w14:paraId="64550D31" w14:textId="77777777" w:rsidR="00322F9C" w:rsidRDefault="00322F9C"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2DE8028B" w14:textId="77777777" w:rsidR="00322F9C" w:rsidRDefault="00322F9C" w:rsidP="0055474D">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1DA0BD96" w14:textId="77777777" w:rsidR="00D902AC" w:rsidRDefault="00D902AC" w:rsidP="00D902AC">
      <w:pPr>
        <w:pStyle w:val="Body"/>
        <w:pBdr>
          <w:bottom w:val="single" w:sz="12" w:space="1" w:color="auto"/>
        </w:pBdr>
      </w:pPr>
    </w:p>
    <w:p w14:paraId="38B65DFF" w14:textId="5689C4AC" w:rsidR="00322F9C" w:rsidRDefault="00D902AC">
      <w:pPr>
        <w:pStyle w:val="Body"/>
      </w:pPr>
      <w:r>
        <w:t>WHAT IS PLAUSIBLE?</w:t>
      </w:r>
    </w:p>
    <w:p w14:paraId="7E4AE627" w14:textId="77777777" w:rsidR="00D902AC" w:rsidRDefault="00D902AC">
      <w:pPr>
        <w:pStyle w:val="Body"/>
      </w:pPr>
    </w:p>
    <w:p w14:paraId="4740CEC3" w14:textId="0EC425E7" w:rsidR="00322F9C" w:rsidRDefault="001A4C5E">
      <w:pPr>
        <w:pStyle w:val="Body"/>
      </w:pPr>
      <w:ins w:id="25" w:author="Nate Wehr" w:date="2019-09-19T17:38:00Z">
        <w:r>
          <w:t xml:space="preserve">5) </w:t>
        </w:r>
      </w:ins>
      <w:ins w:id="26" w:author="Nate Wehr" w:date="2019-09-19T17:47:00Z">
        <w:r w:rsidR="00347409">
          <w:t xml:space="preserve">(0.5 points) </w:t>
        </w:r>
      </w:ins>
      <w:del w:id="27" w:author="Nate Wehr" w:date="2019-09-19T17:38:00Z">
        <w:r w:rsidR="00895432" w:rsidDel="001A4C5E">
          <w:delText>4</w:delText>
        </w:r>
        <w:r w:rsidR="009C392E" w:rsidDel="001A4C5E">
          <w:delText xml:space="preserve">) </w:delText>
        </w:r>
      </w:del>
      <w:r w:rsidR="009C392E">
        <w:t xml:space="preserve">Circle the plausibility of each </w:t>
      </w:r>
      <w:r w:rsidR="00F10824">
        <w:t>position</w:t>
      </w:r>
      <w:r w:rsidR="009C392E">
        <w:t xml:space="preserve"> [make two circles, one for each </w:t>
      </w:r>
      <w:r w:rsidR="00F10824">
        <w:t>position</w:t>
      </w:r>
      <w:r w:rsidR="009C392E">
        <w:t>.]</w:t>
      </w:r>
    </w:p>
    <w:p w14:paraId="1C48E17D" w14:textId="77777777" w:rsidR="00322F9C" w:rsidRDefault="00322F9C">
      <w:pPr>
        <w:pStyle w:val="Body"/>
      </w:pPr>
    </w:p>
    <w:p w14:paraId="32FF394D" w14:textId="77777777" w:rsidR="00322F9C" w:rsidRDefault="009C392E"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ab/>
        <w:t>Greatly implausible</w:t>
      </w:r>
      <w:r>
        <w:tab/>
      </w:r>
      <w:r>
        <w:tab/>
      </w:r>
      <w:r>
        <w:tab/>
      </w:r>
      <w:r>
        <w:tab/>
      </w:r>
      <w:r>
        <w:tab/>
      </w:r>
      <w:r>
        <w:tab/>
      </w:r>
      <w:r>
        <w:tab/>
      </w:r>
      <w:r>
        <w:tab/>
        <w:t xml:space="preserve">Highly </w:t>
      </w:r>
    </w:p>
    <w:p w14:paraId="0445FDFE" w14:textId="77777777" w:rsidR="00322F9C" w:rsidRDefault="009C392E"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ab/>
        <w:t>Or even impossible</w:t>
      </w:r>
      <w:r>
        <w:tab/>
      </w:r>
      <w:r>
        <w:tab/>
      </w:r>
      <w:r>
        <w:tab/>
      </w:r>
      <w:r>
        <w:tab/>
      </w:r>
      <w:r>
        <w:tab/>
      </w:r>
      <w:r>
        <w:tab/>
      </w:r>
      <w:r>
        <w:tab/>
      </w:r>
      <w:r>
        <w:tab/>
        <w:t>plausible</w:t>
      </w:r>
    </w:p>
    <w:p w14:paraId="0C2DA389" w14:textId="08CF0568" w:rsidR="00322F9C" w:rsidRDefault="00F10824"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rsidRPr="001A4C5E">
        <w:t>Position</w:t>
      </w:r>
      <w:r w:rsidR="009C392E" w:rsidRPr="001A4C5E">
        <w:t xml:space="preserve"> A</w:t>
      </w:r>
      <w:r w:rsidR="009C392E" w:rsidRPr="001A4C5E">
        <w:tab/>
        <w:t>1</w:t>
      </w:r>
      <w:r w:rsidR="009C392E" w:rsidRPr="001A4C5E">
        <w:tab/>
        <w:t>2</w:t>
      </w:r>
      <w:r w:rsidR="009C392E" w:rsidRPr="001A4C5E">
        <w:tab/>
        <w:t>3</w:t>
      </w:r>
      <w:r w:rsidR="009C392E" w:rsidRPr="001A4C5E">
        <w:tab/>
        <w:t>4</w:t>
      </w:r>
      <w:r w:rsidR="009C392E" w:rsidRPr="001A4C5E">
        <w:tab/>
        <w:t>5</w:t>
      </w:r>
      <w:r w:rsidR="009C392E" w:rsidRPr="001A4C5E">
        <w:tab/>
        <w:t>6</w:t>
      </w:r>
      <w:r w:rsidR="009C392E" w:rsidRPr="001A4C5E">
        <w:tab/>
        <w:t>7</w:t>
      </w:r>
      <w:r w:rsidR="009C392E" w:rsidRPr="001A4C5E">
        <w:tab/>
        <w:t>8</w:t>
      </w:r>
      <w:r w:rsidR="009C392E" w:rsidRPr="001A4C5E">
        <w:tab/>
        <w:t>9</w:t>
      </w:r>
      <w:r w:rsidR="009C392E" w:rsidRPr="001A4C5E">
        <w:tab/>
        <w:t>10</w:t>
      </w:r>
    </w:p>
    <w:p w14:paraId="4DE78354" w14:textId="1C8D2D39" w:rsidR="00322F9C" w:rsidRDefault="00F10824"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rsidRPr="001A4C5E">
        <w:t>Position</w:t>
      </w:r>
      <w:r w:rsidR="009C392E" w:rsidRPr="001A4C5E">
        <w:t xml:space="preserve"> B</w:t>
      </w:r>
      <w:r w:rsidR="009C392E" w:rsidRPr="001A4C5E">
        <w:tab/>
        <w:t>1</w:t>
      </w:r>
      <w:r w:rsidR="009C392E" w:rsidRPr="001A4C5E">
        <w:tab/>
        <w:t>2</w:t>
      </w:r>
      <w:r w:rsidR="009C392E" w:rsidRPr="001A4C5E">
        <w:tab/>
        <w:t>3</w:t>
      </w:r>
      <w:r w:rsidR="009C392E" w:rsidRPr="001A4C5E">
        <w:tab/>
        <w:t>4</w:t>
      </w:r>
      <w:r w:rsidR="009C392E" w:rsidRPr="001A4C5E">
        <w:tab/>
        <w:t>5</w:t>
      </w:r>
      <w:r w:rsidR="009C392E" w:rsidRPr="001A4C5E">
        <w:tab/>
        <w:t>6</w:t>
      </w:r>
      <w:r w:rsidR="009C392E" w:rsidRPr="001A4C5E">
        <w:tab/>
        <w:t>7</w:t>
      </w:r>
      <w:r w:rsidR="009C392E" w:rsidRPr="001A4C5E">
        <w:tab/>
        <w:t>8</w:t>
      </w:r>
      <w:r w:rsidR="009C392E" w:rsidRPr="001A4C5E">
        <w:tab/>
        <w:t>9</w:t>
      </w:r>
      <w:r w:rsidR="009C392E" w:rsidRPr="001A4C5E">
        <w:tab/>
        <w:t>10</w:t>
      </w:r>
    </w:p>
    <w:p w14:paraId="45A60F12" w14:textId="77777777" w:rsidR="00322F9C" w:rsidRDefault="00322F9C"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3A95E0C9" w14:textId="77777777" w:rsidR="00D902AC" w:rsidRDefault="00D902AC" w:rsidP="00D902AC">
      <w:pPr>
        <w:pStyle w:val="Body"/>
        <w:pBdr>
          <w:bottom w:val="single" w:sz="12" w:space="1" w:color="auto"/>
        </w:pBdr>
      </w:pPr>
    </w:p>
    <w:p w14:paraId="0E9D126A" w14:textId="0D3AD221" w:rsidR="00322F9C" w:rsidRDefault="00D902AC">
      <w:pPr>
        <w:pStyle w:val="Body"/>
      </w:pPr>
      <w:r>
        <w:t>REFLECTION</w:t>
      </w:r>
    </w:p>
    <w:p w14:paraId="249C02F3" w14:textId="77777777" w:rsidR="00D902AC" w:rsidRDefault="00D902AC">
      <w:pPr>
        <w:pStyle w:val="Body"/>
      </w:pPr>
    </w:p>
    <w:p w14:paraId="3CD13C0D" w14:textId="26AF7401" w:rsidR="00895432" w:rsidRDefault="009C392E">
      <w:pPr>
        <w:pStyle w:val="Body"/>
      </w:pPr>
      <w:r>
        <w:t xml:space="preserve">Metacognition Moment: </w:t>
      </w:r>
    </w:p>
    <w:p w14:paraId="21194A12" w14:textId="23D71BDC" w:rsidR="00895432" w:rsidRDefault="001A4C5E" w:rsidP="00C53489">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ins w:id="28" w:author="Nate Wehr" w:date="2019-09-19T17:38:00Z">
        <w:r>
          <w:t>6)</w:t>
        </w:r>
      </w:ins>
      <w:del w:id="29" w:author="Nate Wehr" w:date="2019-09-19T17:38:00Z">
        <w:r w:rsidR="00895432" w:rsidDel="001A4C5E">
          <w:delText>5)</w:delText>
        </w:r>
      </w:del>
      <w:r w:rsidR="00895432">
        <w:t xml:space="preserve"> </w:t>
      </w:r>
      <w:ins w:id="30" w:author="Nate Wehr" w:date="2019-09-19T17:47:00Z">
        <w:r w:rsidR="00E70BE3">
          <w:t>(2</w:t>
        </w:r>
        <w:r w:rsidR="00347409">
          <w:t xml:space="preserve"> points) </w:t>
        </w:r>
      </w:ins>
      <w:r w:rsidR="009C392E">
        <w:t xml:space="preserve">Do you think you have found enough evidence to determine how well your assigned option potentially satisfies your assigned criterion? Why or why not? </w:t>
      </w:r>
    </w:p>
    <w:p w14:paraId="19D5F5A4" w14:textId="77777777" w:rsidR="00895432" w:rsidRDefault="00895432" w:rsidP="00C53489">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19AD99EB" w14:textId="77777777" w:rsidR="00C53489" w:rsidRDefault="00C53489" w:rsidP="00C53489">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0F49BACC" w14:textId="77777777" w:rsidR="00C53489" w:rsidRDefault="00C53489" w:rsidP="00C53489">
      <w:pPr>
        <w:pStyle w:val="Body"/>
        <w:pBdr>
          <w:top w:val="none" w:sz="0" w:space="0" w:color="auto"/>
          <w:left w:val="none" w:sz="0" w:space="0" w:color="auto"/>
          <w:bottom w:val="none" w:sz="0" w:space="0" w:color="auto"/>
          <w:right w:val="none" w:sz="0" w:space="0" w:color="auto"/>
          <w:between w:val="none" w:sz="0" w:space="0" w:color="auto"/>
          <w:bar w:val="none" w:sz="0" w:color="auto"/>
        </w:pBdr>
      </w:pPr>
    </w:p>
    <w:p w14:paraId="3AD81D10" w14:textId="0702C792" w:rsidR="00322F9C" w:rsidRDefault="001A4C5E" w:rsidP="00C53489">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ins w:id="31" w:author="Nate Wehr" w:date="2019-09-19T17:38:00Z">
        <w:r>
          <w:t>7</w:t>
        </w:r>
      </w:ins>
      <w:del w:id="32" w:author="Nate Wehr" w:date="2019-09-19T17:38:00Z">
        <w:r w:rsidR="00895432" w:rsidDel="001A4C5E">
          <w:delText>6</w:delText>
        </w:r>
      </w:del>
      <w:r w:rsidR="00895432">
        <w:t xml:space="preserve">) </w:t>
      </w:r>
      <w:ins w:id="33" w:author="Nate Wehr" w:date="2019-09-19T17:47:00Z">
        <w:r w:rsidR="00347409">
          <w:t xml:space="preserve">(1 point) </w:t>
        </w:r>
      </w:ins>
      <w:proofErr w:type="gramStart"/>
      <w:r w:rsidR="009C392E">
        <w:t>If</w:t>
      </w:r>
      <w:proofErr w:type="gramEnd"/>
      <w:r w:rsidR="009C392E">
        <w:t xml:space="preserve"> you could have found a particular set of evidence</w:t>
      </w:r>
      <w:ins w:id="34" w:author="Nate Wehr" w:date="2019-09-19T17:35:00Z">
        <w:r>
          <w:t>,</w:t>
        </w:r>
      </w:ins>
      <w:del w:id="35" w:author="Nate Wehr" w:date="2019-09-19T17:35:00Z">
        <w:r w:rsidR="009C392E" w:rsidDel="001A4C5E">
          <w:delText xml:space="preserve"> —</w:delText>
        </w:r>
      </w:del>
      <w:r w:rsidR="009C392E">
        <w:t xml:space="preserve"> what would </w:t>
      </w:r>
      <w:ins w:id="36" w:author="Nate Wehr" w:date="2019-09-19T17:35:00Z">
        <w:r>
          <w:t xml:space="preserve">it </w:t>
        </w:r>
      </w:ins>
      <w:r w:rsidR="009C392E">
        <w:t>be?</w:t>
      </w:r>
    </w:p>
    <w:p w14:paraId="1BA3E445" w14:textId="77777777" w:rsidR="00C53489" w:rsidRDefault="00C53489" w:rsidP="00C53489">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7978DEB0" w14:textId="77777777" w:rsidR="00C53489" w:rsidRDefault="00C53489" w:rsidP="00C53489">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2D040BE9" w14:textId="77777777" w:rsidR="00C53489" w:rsidRDefault="00C53489" w:rsidP="00C53489">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0FDFBD44" w14:textId="77777777" w:rsidR="00322F9C" w:rsidRDefault="00322F9C">
      <w:pPr>
        <w:pStyle w:val="Body"/>
      </w:pPr>
    </w:p>
    <w:p w14:paraId="156C9400" w14:textId="10AED660" w:rsidR="00322F9C" w:rsidRDefault="001A4C5E"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ins w:id="37" w:author="Nate Wehr" w:date="2019-09-19T17:38:00Z">
        <w:r>
          <w:t>8</w:t>
        </w:r>
      </w:ins>
      <w:del w:id="38" w:author="Nate Wehr" w:date="2019-09-19T17:38:00Z">
        <w:r w:rsidR="00895432" w:rsidDel="001A4C5E">
          <w:delText>7</w:delText>
        </w:r>
      </w:del>
      <w:r w:rsidR="00895432">
        <w:t xml:space="preserve">) </w:t>
      </w:r>
      <w:ins w:id="39" w:author="Nate Wehr" w:date="2019-09-19T17:47:00Z">
        <w:r w:rsidR="00347409">
          <w:t xml:space="preserve">(1 point) </w:t>
        </w:r>
      </w:ins>
      <w:proofErr w:type="gramStart"/>
      <w:r w:rsidR="009C392E">
        <w:t>How</w:t>
      </w:r>
      <w:proofErr w:type="gramEnd"/>
      <w:r w:rsidR="009C392E">
        <w:t xml:space="preserve"> well did you understand the evidence that you found?</w:t>
      </w:r>
    </w:p>
    <w:p w14:paraId="25CC1DA5" w14:textId="0EADA0DA" w:rsidR="00895432" w:rsidRDefault="00895432"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Place an X that represents your thinking on a range of 1 to 5:</w:t>
      </w:r>
    </w:p>
    <w:p w14:paraId="0176839E" w14:textId="0D158FEC" w:rsidR="00322F9C" w:rsidRDefault="009C392E"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Understood everything</w:t>
      </w:r>
      <w:r>
        <w:tab/>
      </w:r>
      <w:r>
        <w:tab/>
      </w:r>
      <w:r>
        <w:tab/>
      </w:r>
      <w:r>
        <w:tab/>
      </w:r>
      <w:r>
        <w:tab/>
      </w:r>
      <w:r w:rsidR="00895432">
        <w:t xml:space="preserve">                 </w:t>
      </w:r>
      <w:r>
        <w:t>Didn’t understand anything</w:t>
      </w:r>
    </w:p>
    <w:p w14:paraId="3AA4000B" w14:textId="77777777" w:rsidR="00322F9C" w:rsidRDefault="009C392E"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1</w:t>
      </w:r>
      <w:r>
        <w:tab/>
      </w:r>
      <w:r>
        <w:tab/>
      </w:r>
      <w:r>
        <w:tab/>
        <w:t xml:space="preserve">2 </w:t>
      </w:r>
      <w:r>
        <w:tab/>
      </w:r>
      <w:r>
        <w:tab/>
      </w:r>
      <w:r>
        <w:tab/>
        <w:t>3</w:t>
      </w:r>
      <w:r>
        <w:tab/>
      </w:r>
      <w:r>
        <w:tab/>
      </w:r>
      <w:r>
        <w:tab/>
        <w:t>4</w:t>
      </w:r>
      <w:r>
        <w:tab/>
      </w:r>
      <w:r>
        <w:tab/>
      </w:r>
      <w:r>
        <w:tab/>
        <w:t>5</w:t>
      </w:r>
    </w:p>
    <w:p w14:paraId="38FAA277" w14:textId="77777777" w:rsidR="00895432" w:rsidRDefault="00895432"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1D1D541E" w14:textId="645C0362" w:rsidR="00895432" w:rsidRDefault="00895432"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Explain what you did or did not understand:</w:t>
      </w:r>
    </w:p>
    <w:p w14:paraId="0930B94D" w14:textId="77777777" w:rsidR="00895432" w:rsidRDefault="00895432"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4212BFFC" w14:textId="77777777" w:rsidR="00895432" w:rsidRDefault="00895432"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02377D3C" w14:textId="77777777" w:rsidR="00895432" w:rsidRDefault="00895432"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40A26FF4" w14:textId="77777777" w:rsidR="00322F9C" w:rsidRDefault="00322F9C">
      <w:pPr>
        <w:pStyle w:val="Body"/>
      </w:pPr>
    </w:p>
    <w:p w14:paraId="37975B35" w14:textId="12C4E993" w:rsidR="00322F9C" w:rsidRDefault="00895432">
      <w:pPr>
        <w:pStyle w:val="Body"/>
      </w:pPr>
      <w:r>
        <w:t>S</w:t>
      </w:r>
      <w:r w:rsidR="009C392E">
        <w:t xml:space="preserve">elf-reflection/emotion: </w:t>
      </w:r>
    </w:p>
    <w:p w14:paraId="1E9A6562" w14:textId="77777777" w:rsidR="00AC7AAE" w:rsidRDefault="00AC7AAE">
      <w:pPr>
        <w:pStyle w:val="Body"/>
      </w:pPr>
    </w:p>
    <w:p w14:paraId="4DAC4016" w14:textId="1E62EC68" w:rsidR="00322F9C" w:rsidRDefault="001A4C5E"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ins w:id="40" w:author="Nate Wehr" w:date="2019-09-19T17:38:00Z">
        <w:r>
          <w:t>9</w:t>
        </w:r>
      </w:ins>
      <w:del w:id="41" w:author="Nate Wehr" w:date="2019-09-19T17:38:00Z">
        <w:r w:rsidR="00895432" w:rsidDel="001A4C5E">
          <w:delText>5</w:delText>
        </w:r>
      </w:del>
      <w:r w:rsidR="00895432">
        <w:t xml:space="preserve">) </w:t>
      </w:r>
      <w:ins w:id="42" w:author="Nate Wehr" w:date="2019-09-19T17:47:00Z">
        <w:r w:rsidR="00347409">
          <w:t xml:space="preserve">(1 point) </w:t>
        </w:r>
      </w:ins>
      <w:proofErr w:type="gramStart"/>
      <w:r w:rsidR="009C392E">
        <w:t>Did</w:t>
      </w:r>
      <w:proofErr w:type="gramEnd"/>
      <w:r w:rsidR="009C392E">
        <w:t xml:space="preserve"> you have an</w:t>
      </w:r>
      <w:r w:rsidR="00895432">
        <w:t>y</w:t>
      </w:r>
      <w:r w:rsidR="009C392E">
        <w:t xml:space="preserve"> reaction</w:t>
      </w:r>
      <w:r w:rsidR="00895432">
        <w:t xml:space="preserve"> (emotional or </w:t>
      </w:r>
      <w:ins w:id="43" w:author="Nate Wehr" w:date="2019-09-19T17:36:00Z">
        <w:r>
          <w:t>otherwise</w:t>
        </w:r>
      </w:ins>
      <w:del w:id="44" w:author="Nate Wehr" w:date="2019-09-19T17:36:00Z">
        <w:r w:rsidR="00895432" w:rsidDel="001A4C5E">
          <w:delText>__</w:delText>
        </w:r>
      </w:del>
      <w:r w:rsidR="00895432">
        <w:t>)</w:t>
      </w:r>
      <w:r w:rsidR="009C392E">
        <w:t xml:space="preserve"> to any of the information you found? What was it, and why?</w:t>
      </w:r>
    </w:p>
    <w:p w14:paraId="5A9E1892" w14:textId="7F7B8F01" w:rsidR="00895432" w:rsidDel="001A4C5E" w:rsidRDefault="00895432"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rPr>
          <w:del w:id="45" w:author="Nate Wehr" w:date="2019-09-19T17:36:00Z"/>
        </w:rPr>
      </w:pPr>
    </w:p>
    <w:p w14:paraId="7E217F3D" w14:textId="422A13B9" w:rsidR="00895432" w:rsidDel="001A4C5E" w:rsidRDefault="00895432"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rPr>
          <w:del w:id="46" w:author="Nate Wehr" w:date="2019-09-19T17:36:00Z"/>
        </w:rPr>
      </w:pPr>
    </w:p>
    <w:p w14:paraId="642357E5" w14:textId="25E73680" w:rsidR="00322F9C" w:rsidDel="001A4C5E" w:rsidRDefault="00895432"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rPr>
          <w:del w:id="47" w:author="Nate Wehr" w:date="2019-09-19T17:36:00Z"/>
        </w:rPr>
      </w:pPr>
      <w:del w:id="48" w:author="Nate Wehr" w:date="2019-09-19T17:36:00Z">
        <w:r w:rsidDel="001A4C5E">
          <w:delText xml:space="preserve">6) </w:delText>
        </w:r>
        <w:r w:rsidR="009C392E" w:rsidDel="001A4C5E">
          <w:delText xml:space="preserve">Did you feel that you could remain impartial to evidence you found? </w:delText>
        </w:r>
        <w:r w:rsidDel="001A4C5E">
          <w:delText>Why or why not?</w:delText>
        </w:r>
      </w:del>
    </w:p>
    <w:p w14:paraId="3E291C92" w14:textId="77777777" w:rsidR="00895432" w:rsidRDefault="00895432"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276CD92A" w14:textId="77777777" w:rsidR="00895432" w:rsidRDefault="00895432"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15D3FB13" w14:textId="77777777" w:rsidR="00895432" w:rsidRDefault="00895432"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77895B0B" w14:textId="77777777" w:rsidR="00322F9C" w:rsidDel="001A4C5E" w:rsidRDefault="00322F9C">
      <w:pPr>
        <w:pStyle w:val="Body"/>
        <w:rPr>
          <w:del w:id="49" w:author="Nate Wehr" w:date="2019-09-19T17:36:00Z"/>
        </w:rPr>
      </w:pPr>
    </w:p>
    <w:p w14:paraId="1760B4C7" w14:textId="77777777" w:rsidR="001A4C5E" w:rsidRDefault="001A4C5E" w:rsidP="001A4C5E">
      <w:pPr>
        <w:pStyle w:val="Body"/>
        <w:rPr>
          <w:ins w:id="50" w:author="Nate Wehr" w:date="2019-09-19T17:36:00Z"/>
        </w:rPr>
      </w:pPr>
    </w:p>
    <w:p w14:paraId="3A4D55FF" w14:textId="541408DA" w:rsidR="001A4C5E" w:rsidRDefault="001A4C5E" w:rsidP="001A4C5E">
      <w:pPr>
        <w:pStyle w:val="Body"/>
        <w:pBdr>
          <w:top w:val="single" w:sz="4" w:space="1" w:color="auto"/>
          <w:left w:val="single" w:sz="4" w:space="1" w:color="auto"/>
          <w:bottom w:val="single" w:sz="4" w:space="1" w:color="auto"/>
          <w:right w:val="single" w:sz="4" w:space="1" w:color="auto"/>
        </w:pBdr>
        <w:shd w:val="clear" w:color="auto" w:fill="FFF2CC" w:themeFill="accent4" w:themeFillTint="33"/>
        <w:rPr>
          <w:ins w:id="51" w:author="Nate Wehr" w:date="2019-09-19T17:36:00Z"/>
        </w:rPr>
      </w:pPr>
      <w:ins w:id="52" w:author="Nate Wehr" w:date="2019-09-19T17:39:00Z">
        <w:r>
          <w:t>10</w:t>
        </w:r>
      </w:ins>
      <w:ins w:id="53" w:author="Nate Wehr" w:date="2019-09-19T17:36:00Z">
        <w:r>
          <w:t xml:space="preserve">) </w:t>
        </w:r>
      </w:ins>
      <w:ins w:id="54" w:author="Nate Wehr" w:date="2019-09-19T17:47:00Z">
        <w:r w:rsidR="00347409">
          <w:t xml:space="preserve">(1 point) </w:t>
        </w:r>
      </w:ins>
      <w:proofErr w:type="gramStart"/>
      <w:ins w:id="55" w:author="Nate Wehr" w:date="2019-09-19T17:36:00Z">
        <w:r>
          <w:t>Did</w:t>
        </w:r>
        <w:proofErr w:type="gramEnd"/>
        <w:r>
          <w:t xml:space="preserve"> you feel that you could remain impartial to evidence you found? Why or why not?</w:t>
        </w:r>
      </w:ins>
    </w:p>
    <w:p w14:paraId="43E8F2D3" w14:textId="77777777" w:rsidR="001A4C5E" w:rsidRDefault="001A4C5E" w:rsidP="001A4C5E">
      <w:pPr>
        <w:pStyle w:val="Body"/>
        <w:pBdr>
          <w:top w:val="single" w:sz="4" w:space="1" w:color="auto"/>
          <w:left w:val="single" w:sz="4" w:space="1" w:color="auto"/>
          <w:bottom w:val="single" w:sz="4" w:space="1" w:color="auto"/>
          <w:right w:val="single" w:sz="4" w:space="1" w:color="auto"/>
        </w:pBdr>
        <w:shd w:val="clear" w:color="auto" w:fill="FFF2CC" w:themeFill="accent4" w:themeFillTint="33"/>
        <w:rPr>
          <w:ins w:id="56" w:author="Nate Wehr" w:date="2019-09-19T17:36:00Z"/>
        </w:rPr>
      </w:pPr>
    </w:p>
    <w:p w14:paraId="5AB864AA" w14:textId="77777777" w:rsidR="001A4C5E" w:rsidRDefault="001A4C5E" w:rsidP="001A4C5E">
      <w:pPr>
        <w:pStyle w:val="Body"/>
        <w:pBdr>
          <w:top w:val="single" w:sz="4" w:space="1" w:color="auto"/>
          <w:left w:val="single" w:sz="4" w:space="1" w:color="auto"/>
          <w:bottom w:val="single" w:sz="4" w:space="1" w:color="auto"/>
          <w:right w:val="single" w:sz="4" w:space="1" w:color="auto"/>
        </w:pBdr>
        <w:shd w:val="clear" w:color="auto" w:fill="FFF2CC" w:themeFill="accent4" w:themeFillTint="33"/>
        <w:rPr>
          <w:ins w:id="57" w:author="Nate Wehr" w:date="2019-09-19T17:36:00Z"/>
        </w:rPr>
      </w:pPr>
    </w:p>
    <w:p w14:paraId="6EFAA9B1" w14:textId="77777777" w:rsidR="001A4C5E" w:rsidRDefault="001A4C5E" w:rsidP="001A4C5E">
      <w:pPr>
        <w:pStyle w:val="Body"/>
        <w:pBdr>
          <w:top w:val="single" w:sz="4" w:space="1" w:color="auto"/>
          <w:left w:val="single" w:sz="4" w:space="1" w:color="auto"/>
          <w:bottom w:val="single" w:sz="4" w:space="1" w:color="auto"/>
          <w:right w:val="single" w:sz="4" w:space="1" w:color="auto"/>
        </w:pBdr>
        <w:shd w:val="clear" w:color="auto" w:fill="FFF2CC" w:themeFill="accent4" w:themeFillTint="33"/>
        <w:rPr>
          <w:ins w:id="58" w:author="Nate Wehr" w:date="2019-09-19T17:36:00Z"/>
        </w:rPr>
      </w:pPr>
    </w:p>
    <w:p w14:paraId="214CE6A3" w14:textId="77777777" w:rsidR="001A4C5E" w:rsidRDefault="001A4C5E" w:rsidP="001A4C5E">
      <w:pPr>
        <w:pStyle w:val="Body"/>
        <w:rPr>
          <w:ins w:id="59" w:author="Nate Wehr" w:date="2019-09-19T17:36:00Z"/>
        </w:rPr>
      </w:pPr>
    </w:p>
    <w:p w14:paraId="6B76A9F5" w14:textId="3541D3BB" w:rsidR="00322F9C" w:rsidRDefault="001A4C5E">
      <w:pPr>
        <w:pStyle w:val="Body"/>
      </w:pPr>
      <w:ins w:id="60" w:author="Nate Wehr" w:date="2019-09-19T17:36:00Z">
        <w:r>
          <w:t>Motivation:</w:t>
        </w:r>
      </w:ins>
      <w:del w:id="61" w:author="Nate Wehr" w:date="2019-09-19T17:36:00Z">
        <w:r w:rsidR="009C392E" w:rsidDel="001A4C5E">
          <w:delText xml:space="preserve">Motivation:  </w:delText>
        </w:r>
      </w:del>
    </w:p>
    <w:p w14:paraId="677B8706" w14:textId="77777777" w:rsidR="00AC7AAE" w:rsidRDefault="00AC7AAE">
      <w:pPr>
        <w:pStyle w:val="Body"/>
      </w:pPr>
    </w:p>
    <w:p w14:paraId="42630AAC" w14:textId="1FA48071" w:rsidR="00322F9C" w:rsidRDefault="001A4C5E"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ins w:id="62" w:author="Nate Wehr" w:date="2019-09-19T17:39:00Z">
        <w:r>
          <w:t>11</w:t>
        </w:r>
      </w:ins>
      <w:del w:id="63" w:author="Nate Wehr" w:date="2019-09-19T17:39:00Z">
        <w:r w:rsidR="00895432" w:rsidDel="001A4C5E">
          <w:delText>6</w:delText>
        </w:r>
      </w:del>
      <w:r w:rsidR="00895432">
        <w:t xml:space="preserve">) </w:t>
      </w:r>
      <w:ins w:id="64" w:author="Nate Wehr" w:date="2019-09-19T17:47:00Z">
        <w:r w:rsidR="00347409">
          <w:t xml:space="preserve">(0.5 points) </w:t>
        </w:r>
      </w:ins>
      <w:r w:rsidR="009C392E">
        <w:t xml:space="preserve">How interested were you in uncovering evidence to support or refute these </w:t>
      </w:r>
      <w:r w:rsidR="00F10824">
        <w:t>positions</w:t>
      </w:r>
      <w:r w:rsidR="009C392E">
        <w:t>?</w:t>
      </w:r>
    </w:p>
    <w:p w14:paraId="2C3F75AF" w14:textId="3EA83C24" w:rsidR="00895432" w:rsidRDefault="00895432" w:rsidP="00895432">
      <w:pPr>
        <w:pStyle w:val="Body"/>
        <w:pBdr>
          <w:top w:val="single" w:sz="4" w:space="1" w:color="auto"/>
          <w:left w:val="single" w:sz="4" w:space="1" w:color="auto"/>
          <w:bottom w:val="single" w:sz="4" w:space="1" w:color="auto"/>
          <w:right w:val="single" w:sz="4" w:space="1" w:color="auto"/>
          <w:between w:val="none" w:sz="0" w:space="0" w:color="auto"/>
          <w:bar w:val="none" w:sz="0" w:color="auto"/>
        </w:pBdr>
        <w:shd w:val="clear" w:color="auto" w:fill="FFF2CC" w:themeFill="accent4" w:themeFillTint="33"/>
      </w:pPr>
      <w:r>
        <w:t>Place an X that represents your thinking on a range of 1 to 5:</w:t>
      </w:r>
    </w:p>
    <w:p w14:paraId="6C9D4D43" w14:textId="4FA433D6" w:rsidR="00322F9C" w:rsidRDefault="009C392E"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Only care about the grade</w:t>
      </w:r>
      <w:r>
        <w:tab/>
      </w:r>
      <w:r>
        <w:tab/>
      </w:r>
      <w:r>
        <w:tab/>
      </w:r>
      <w:r>
        <w:tab/>
      </w:r>
      <w:r>
        <w:tab/>
      </w:r>
      <w:r>
        <w:tab/>
      </w:r>
      <w:r w:rsidR="00895432">
        <w:t xml:space="preserve">            </w:t>
      </w:r>
      <w:r>
        <w:t>Really wanted to know</w:t>
      </w:r>
    </w:p>
    <w:p w14:paraId="69A9E8F1" w14:textId="77777777" w:rsidR="00322F9C" w:rsidRDefault="009C392E"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r>
        <w:t>1</w:t>
      </w:r>
      <w:r>
        <w:tab/>
      </w:r>
      <w:r>
        <w:tab/>
      </w:r>
      <w:r>
        <w:tab/>
        <w:t xml:space="preserve">2 </w:t>
      </w:r>
      <w:r>
        <w:tab/>
      </w:r>
      <w:r>
        <w:tab/>
      </w:r>
      <w:r>
        <w:tab/>
        <w:t>3</w:t>
      </w:r>
      <w:r>
        <w:tab/>
      </w:r>
      <w:r>
        <w:tab/>
      </w:r>
      <w:r>
        <w:tab/>
        <w:t>4</w:t>
      </w:r>
      <w:r>
        <w:tab/>
      </w:r>
      <w:r>
        <w:tab/>
      </w:r>
      <w:r>
        <w:tab/>
        <w:t>5</w:t>
      </w:r>
    </w:p>
    <w:p w14:paraId="571805D2" w14:textId="77777777" w:rsidR="00895432" w:rsidRDefault="00895432"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365A4B14" w14:textId="77777777" w:rsidR="00322F9C" w:rsidRDefault="00322F9C">
      <w:pPr>
        <w:pStyle w:val="Body"/>
      </w:pPr>
    </w:p>
    <w:p w14:paraId="40FF1CD3" w14:textId="36F8B123" w:rsidR="00322F9C" w:rsidRDefault="009C392E">
      <w:pPr>
        <w:pStyle w:val="Body"/>
      </w:pPr>
      <w:r>
        <w:t xml:space="preserve">Epistemology: </w:t>
      </w:r>
    </w:p>
    <w:p w14:paraId="1601AD56" w14:textId="77777777" w:rsidR="00322F9C" w:rsidRDefault="00322F9C">
      <w:pPr>
        <w:pStyle w:val="Body"/>
      </w:pPr>
    </w:p>
    <w:p w14:paraId="13C67CF2" w14:textId="04E04273" w:rsidR="00B76701" w:rsidRDefault="001A4C5E"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ins w:id="65" w:author="Nate Wehr" w:date="2019-09-19T17:39:00Z">
        <w:r>
          <w:lastRenderedPageBreak/>
          <w:t>12</w:t>
        </w:r>
      </w:ins>
      <w:del w:id="66" w:author="Nate Wehr" w:date="2019-09-19T17:39:00Z">
        <w:r w:rsidR="00895432" w:rsidDel="001A4C5E">
          <w:delText>7</w:delText>
        </w:r>
      </w:del>
      <w:r w:rsidR="00895432">
        <w:t xml:space="preserve">) </w:t>
      </w:r>
      <w:ins w:id="67" w:author="Nate Wehr" w:date="2019-09-19T17:48:00Z">
        <w:r w:rsidR="00347409">
          <w:t xml:space="preserve">(1 point) </w:t>
        </w:r>
      </w:ins>
      <w:proofErr w:type="gramStart"/>
      <w:r w:rsidR="00B31E55">
        <w:t>Some</w:t>
      </w:r>
      <w:proofErr w:type="gramEnd"/>
      <w:r w:rsidR="00B31E55">
        <w:t xml:space="preserve"> kinds of evidence are more or less certain than others, or are they all about the same in terms of certainty?</w:t>
      </w:r>
    </w:p>
    <w:p w14:paraId="5546827A" w14:textId="0D087736" w:rsidR="00B31E55" w:rsidRDefault="00B31E55"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18D213E2" w14:textId="39E608CA" w:rsidR="00B31E55" w:rsidRDefault="00B31E55"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48EBF072" w14:textId="77777777" w:rsidR="00514701" w:rsidRDefault="00514701"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6C48022F" w14:textId="77777777" w:rsidR="00B31E55" w:rsidRDefault="00B31E55">
      <w:pPr>
        <w:pStyle w:val="Body"/>
      </w:pPr>
    </w:p>
    <w:p w14:paraId="7A5FEA46" w14:textId="0D3B331C" w:rsidR="00B76701" w:rsidRDefault="001A4C5E"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ins w:id="68" w:author="Nate Wehr" w:date="2019-09-19T17:39:00Z">
        <w:r>
          <w:t>13</w:t>
        </w:r>
      </w:ins>
      <w:del w:id="69" w:author="Nate Wehr" w:date="2019-09-19T17:39:00Z">
        <w:r w:rsidR="00895432" w:rsidDel="001A4C5E">
          <w:delText>8</w:delText>
        </w:r>
      </w:del>
      <w:r w:rsidR="00895432">
        <w:t xml:space="preserve">) </w:t>
      </w:r>
      <w:ins w:id="70" w:author="Nate Wehr" w:date="2019-09-19T17:48:00Z">
        <w:r w:rsidR="00347409">
          <w:t xml:space="preserve">(1 point) </w:t>
        </w:r>
      </w:ins>
      <w:proofErr w:type="gramStart"/>
      <w:r w:rsidR="00B31E55">
        <w:t>When</w:t>
      </w:r>
      <w:proofErr w:type="gramEnd"/>
      <w:r w:rsidR="00B31E55">
        <w:t xml:space="preserve"> do you accept something as “true?” How do we know if something is “a fact?”</w:t>
      </w:r>
    </w:p>
    <w:p w14:paraId="14BEF0C5" w14:textId="7C276990" w:rsidR="00B31E55" w:rsidRDefault="00B31E55"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0F09BBC4" w14:textId="1E740EB2" w:rsidR="00B31E55" w:rsidRDefault="00B31E55"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65648EDD" w14:textId="77777777" w:rsidR="00514701" w:rsidRDefault="00514701"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3C2CF21B" w14:textId="77777777" w:rsidR="00B31E55" w:rsidRDefault="00B31E55" w:rsidP="00895432">
      <w:pPr>
        <w:pStyle w:val="Body"/>
        <w:pBdr>
          <w:top w:val="single" w:sz="4" w:space="1" w:color="auto"/>
          <w:left w:val="single" w:sz="4" w:space="1" w:color="auto"/>
          <w:bottom w:val="single" w:sz="4" w:space="1" w:color="auto"/>
          <w:right w:val="single" w:sz="4" w:space="1" w:color="auto"/>
        </w:pBdr>
        <w:shd w:val="clear" w:color="auto" w:fill="FFF2CC" w:themeFill="accent4" w:themeFillTint="33"/>
      </w:pPr>
    </w:p>
    <w:p w14:paraId="11E5192F" w14:textId="77777777" w:rsidR="00B76701" w:rsidRDefault="00B76701">
      <w:pPr>
        <w:pStyle w:val="Body"/>
      </w:pPr>
    </w:p>
    <w:sectPr w:rsidR="00B76701" w:rsidSect="00D902AC">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25C02F" w14:textId="77777777" w:rsidR="00090FF7" w:rsidRDefault="00090FF7">
      <w:r>
        <w:separator/>
      </w:r>
    </w:p>
  </w:endnote>
  <w:endnote w:type="continuationSeparator" w:id="0">
    <w:p w14:paraId="7551C368" w14:textId="77777777" w:rsidR="00090FF7" w:rsidRDefault="00090F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altName w:val="Corbel"/>
    <w:charset w:val="00"/>
    <w:family w:val="auto"/>
    <w:pitch w:val="variable"/>
    <w:sig w:usb0="00000003" w:usb1="500079DB" w:usb2="00000010" w:usb3="00000000" w:csb0="00000001"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2C608" w14:textId="2DA3E41F" w:rsidR="00322F9C" w:rsidRDefault="00B31E55">
    <w:pPr>
      <w:pStyle w:val="HeaderFooter"/>
    </w:pPr>
    <w:r w:rsidRPr="00BA1C95">
      <w:rPr>
        <w:noProof/>
      </w:rPr>
      <w:drawing>
        <wp:anchor distT="0" distB="0" distL="114300" distR="114300" simplePos="0" relativeHeight="251659264" behindDoc="0" locked="0" layoutInCell="1" allowOverlap="1" wp14:anchorId="79A14F20" wp14:editId="291CACE5">
          <wp:simplePos x="0" y="0"/>
          <wp:positionH relativeFrom="column">
            <wp:posOffset>5476673</wp:posOffset>
          </wp:positionH>
          <wp:positionV relativeFrom="paragraph">
            <wp:posOffset>91440</wp:posOffset>
          </wp:positionV>
          <wp:extent cx="457200" cy="457200"/>
          <wp:effectExtent l="0" t="0" r="0" b="0"/>
          <wp:wrapSquare wrapText="bothSides"/>
          <wp:docPr id="9" name="Picture 6" descr="nebrask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nebraska-n.jpg"/>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BA1C95">
      <w:rPr>
        <w:noProof/>
      </w:rPr>
      <w:drawing>
        <wp:inline distT="0" distB="0" distL="0" distR="0" wp14:anchorId="3B9E5664" wp14:editId="39B6F172">
          <wp:extent cx="1485900" cy="557213"/>
          <wp:effectExtent l="0" t="0" r="0" b="1905"/>
          <wp:docPr id="8" name="Picture 7" descr="2017 Science For LOGO-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2017 Science For LOGO-COLOR.jpg"/>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486580" cy="557468"/>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2DFDD1" w14:textId="77777777" w:rsidR="00090FF7" w:rsidRDefault="00090FF7">
      <w:r>
        <w:separator/>
      </w:r>
    </w:p>
  </w:footnote>
  <w:footnote w:type="continuationSeparator" w:id="0">
    <w:p w14:paraId="7FC21FCF" w14:textId="77777777" w:rsidR="00090FF7" w:rsidRDefault="00090FF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446506E"/>
    <w:multiLevelType w:val="hybridMultilevel"/>
    <w:tmpl w:val="9AA88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EC6969"/>
    <w:multiLevelType w:val="hybridMultilevel"/>
    <w:tmpl w:val="4366F9DE"/>
    <w:styleLink w:val="Lettered"/>
    <w:lvl w:ilvl="0" w:tplc="6500399E">
      <w:start w:val="1"/>
      <w:numFmt w:val="decimal"/>
      <w:lvlText w:val="%1)"/>
      <w:lvlJc w:val="left"/>
      <w:pPr>
        <w:ind w:left="316" w:hanging="316"/>
      </w:pPr>
      <w:rPr>
        <w:rFonts w:hAnsi="Arial Unicode MS"/>
        <w:caps w:val="0"/>
        <w:smallCaps w:val="0"/>
        <w:strike w:val="0"/>
        <w:dstrike w:val="0"/>
        <w:outline w:val="0"/>
        <w:emboss w:val="0"/>
        <w:imprint w:val="0"/>
        <w:spacing w:val="0"/>
        <w:w w:val="100"/>
        <w:kern w:val="0"/>
        <w:position w:val="0"/>
        <w:highlight w:val="none"/>
        <w:vertAlign w:val="baseline"/>
      </w:rPr>
    </w:lvl>
    <w:lvl w:ilvl="1" w:tplc="D3808446">
      <w:start w:val="1"/>
      <w:numFmt w:val="decimal"/>
      <w:lvlText w:val="%2)"/>
      <w:lvlJc w:val="left"/>
      <w:pPr>
        <w:ind w:left="1316" w:hanging="316"/>
      </w:pPr>
      <w:rPr>
        <w:rFonts w:hAnsi="Arial Unicode MS"/>
        <w:caps w:val="0"/>
        <w:smallCaps w:val="0"/>
        <w:strike w:val="0"/>
        <w:dstrike w:val="0"/>
        <w:outline w:val="0"/>
        <w:emboss w:val="0"/>
        <w:imprint w:val="0"/>
        <w:spacing w:val="0"/>
        <w:w w:val="100"/>
        <w:kern w:val="0"/>
        <w:position w:val="0"/>
        <w:highlight w:val="none"/>
        <w:vertAlign w:val="baseline"/>
      </w:rPr>
    </w:lvl>
    <w:lvl w:ilvl="2" w:tplc="F8961A5C">
      <w:start w:val="1"/>
      <w:numFmt w:val="decimal"/>
      <w:lvlText w:val="%3)"/>
      <w:lvlJc w:val="left"/>
      <w:pPr>
        <w:ind w:left="2316" w:hanging="316"/>
      </w:pPr>
      <w:rPr>
        <w:rFonts w:hAnsi="Arial Unicode MS"/>
        <w:caps w:val="0"/>
        <w:smallCaps w:val="0"/>
        <w:strike w:val="0"/>
        <w:dstrike w:val="0"/>
        <w:outline w:val="0"/>
        <w:emboss w:val="0"/>
        <w:imprint w:val="0"/>
        <w:spacing w:val="0"/>
        <w:w w:val="100"/>
        <w:kern w:val="0"/>
        <w:position w:val="0"/>
        <w:highlight w:val="none"/>
        <w:vertAlign w:val="baseline"/>
      </w:rPr>
    </w:lvl>
    <w:lvl w:ilvl="3" w:tplc="80A483AE">
      <w:start w:val="1"/>
      <w:numFmt w:val="decimal"/>
      <w:lvlText w:val="%4)"/>
      <w:lvlJc w:val="left"/>
      <w:pPr>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 w:ilvl="4" w:tplc="1A660F3A">
      <w:start w:val="1"/>
      <w:numFmt w:val="decimal"/>
      <w:lvlText w:val="%5)"/>
      <w:lvlJc w:val="left"/>
      <w:pPr>
        <w:ind w:left="4316" w:hanging="316"/>
      </w:pPr>
      <w:rPr>
        <w:rFonts w:hAnsi="Arial Unicode MS"/>
        <w:caps w:val="0"/>
        <w:smallCaps w:val="0"/>
        <w:strike w:val="0"/>
        <w:dstrike w:val="0"/>
        <w:outline w:val="0"/>
        <w:emboss w:val="0"/>
        <w:imprint w:val="0"/>
        <w:spacing w:val="0"/>
        <w:w w:val="100"/>
        <w:kern w:val="0"/>
        <w:position w:val="0"/>
        <w:highlight w:val="none"/>
        <w:vertAlign w:val="baseline"/>
      </w:rPr>
    </w:lvl>
    <w:lvl w:ilvl="5" w:tplc="668A208A">
      <w:start w:val="1"/>
      <w:numFmt w:val="decimal"/>
      <w:lvlText w:val="%6)"/>
      <w:lvlJc w:val="left"/>
      <w:pPr>
        <w:ind w:left="5316" w:hanging="316"/>
      </w:pPr>
      <w:rPr>
        <w:rFonts w:hAnsi="Arial Unicode MS"/>
        <w:caps w:val="0"/>
        <w:smallCaps w:val="0"/>
        <w:strike w:val="0"/>
        <w:dstrike w:val="0"/>
        <w:outline w:val="0"/>
        <w:emboss w:val="0"/>
        <w:imprint w:val="0"/>
        <w:spacing w:val="0"/>
        <w:w w:val="100"/>
        <w:kern w:val="0"/>
        <w:position w:val="0"/>
        <w:highlight w:val="none"/>
        <w:vertAlign w:val="baseline"/>
      </w:rPr>
    </w:lvl>
    <w:lvl w:ilvl="6" w:tplc="D65C16FC">
      <w:start w:val="1"/>
      <w:numFmt w:val="decimal"/>
      <w:lvlText w:val="%7)"/>
      <w:lvlJc w:val="left"/>
      <w:pPr>
        <w:ind w:left="6316" w:hanging="316"/>
      </w:pPr>
      <w:rPr>
        <w:rFonts w:hAnsi="Arial Unicode MS"/>
        <w:caps w:val="0"/>
        <w:smallCaps w:val="0"/>
        <w:strike w:val="0"/>
        <w:dstrike w:val="0"/>
        <w:outline w:val="0"/>
        <w:emboss w:val="0"/>
        <w:imprint w:val="0"/>
        <w:spacing w:val="0"/>
        <w:w w:val="100"/>
        <w:kern w:val="0"/>
        <w:position w:val="0"/>
        <w:highlight w:val="none"/>
        <w:vertAlign w:val="baseline"/>
      </w:rPr>
    </w:lvl>
    <w:lvl w:ilvl="7" w:tplc="1938DE4E">
      <w:start w:val="1"/>
      <w:numFmt w:val="decimal"/>
      <w:lvlText w:val="%8)"/>
      <w:lvlJc w:val="left"/>
      <w:pPr>
        <w:ind w:left="7316" w:hanging="316"/>
      </w:pPr>
      <w:rPr>
        <w:rFonts w:hAnsi="Arial Unicode MS"/>
        <w:caps w:val="0"/>
        <w:smallCaps w:val="0"/>
        <w:strike w:val="0"/>
        <w:dstrike w:val="0"/>
        <w:outline w:val="0"/>
        <w:emboss w:val="0"/>
        <w:imprint w:val="0"/>
        <w:spacing w:val="0"/>
        <w:w w:val="100"/>
        <w:kern w:val="0"/>
        <w:position w:val="0"/>
        <w:highlight w:val="none"/>
        <w:vertAlign w:val="baseline"/>
      </w:rPr>
    </w:lvl>
    <w:lvl w:ilvl="8" w:tplc="D5D6FAAC">
      <w:start w:val="1"/>
      <w:numFmt w:val="decimal"/>
      <w:lvlText w:val="%9)"/>
      <w:lvlJc w:val="left"/>
      <w:pPr>
        <w:ind w:left="8316" w:hanging="31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3ACD19D0"/>
    <w:multiLevelType w:val="hybridMultilevel"/>
    <w:tmpl w:val="4366F9DE"/>
    <w:numStyleLink w:val="Lettered"/>
  </w:abstractNum>
  <w:abstractNum w:abstractNumId="3">
    <w:nsid w:val="7458170F"/>
    <w:multiLevelType w:val="multilevel"/>
    <w:tmpl w:val="80C2F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 w:numId="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ate Wehr">
    <w15:presenceInfo w15:providerId="Windows Live" w15:userId="11075d359ef8b5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F9C"/>
    <w:rsid w:val="00090FF7"/>
    <w:rsid w:val="000E2843"/>
    <w:rsid w:val="001A4C5E"/>
    <w:rsid w:val="001F5B0C"/>
    <w:rsid w:val="002E0CEB"/>
    <w:rsid w:val="00322F9C"/>
    <w:rsid w:val="00347409"/>
    <w:rsid w:val="00363F25"/>
    <w:rsid w:val="004C7E30"/>
    <w:rsid w:val="00514701"/>
    <w:rsid w:val="0055474D"/>
    <w:rsid w:val="00562BDB"/>
    <w:rsid w:val="006127C2"/>
    <w:rsid w:val="00696C12"/>
    <w:rsid w:val="00742F7D"/>
    <w:rsid w:val="00790BFB"/>
    <w:rsid w:val="007A2AD7"/>
    <w:rsid w:val="00834C6D"/>
    <w:rsid w:val="00895432"/>
    <w:rsid w:val="008B215A"/>
    <w:rsid w:val="00903181"/>
    <w:rsid w:val="0094133A"/>
    <w:rsid w:val="009C392E"/>
    <w:rsid w:val="00AC7AAE"/>
    <w:rsid w:val="00B234C0"/>
    <w:rsid w:val="00B31E55"/>
    <w:rsid w:val="00B3707C"/>
    <w:rsid w:val="00B76701"/>
    <w:rsid w:val="00C53489"/>
    <w:rsid w:val="00C6511E"/>
    <w:rsid w:val="00C82270"/>
    <w:rsid w:val="00D03D02"/>
    <w:rsid w:val="00D405C4"/>
    <w:rsid w:val="00D47CB9"/>
    <w:rsid w:val="00D902AC"/>
    <w:rsid w:val="00E3229A"/>
    <w:rsid w:val="00E70BE3"/>
    <w:rsid w:val="00EC45A8"/>
    <w:rsid w:val="00ED6B81"/>
    <w:rsid w:val="00F10824"/>
    <w:rsid w:val="00F11124"/>
    <w:rsid w:val="00FA0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3DFC9"/>
  <w15:docId w15:val="{0A8D6F8E-C2F6-9C44-AAD6-E1D60AE35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rPr>
      <w:rFonts w:ascii="Calibri" w:eastAsia="Calibri" w:hAnsi="Calibri" w:cs="Calibri"/>
      <w:color w:val="000000"/>
      <w:sz w:val="24"/>
      <w:szCs w:val="24"/>
      <w:u w:color="000000"/>
      <w14:textOutline w14:w="0" w14:cap="flat" w14:cmpd="sng" w14:algn="ctr">
        <w14:noFill/>
        <w14:prstDash w14:val="solid"/>
        <w14:bevel/>
      </w14:textOutline>
    </w:rPr>
  </w:style>
  <w:style w:type="numbering" w:customStyle="1" w:styleId="Lettered">
    <w:name w:val="Lettered"/>
    <w:pPr>
      <w:numPr>
        <w:numId w:val="1"/>
      </w:numPr>
    </w:pPr>
  </w:style>
  <w:style w:type="character" w:styleId="CommentReference">
    <w:name w:val="annotation reference"/>
    <w:basedOn w:val="DefaultParagraphFont"/>
    <w:uiPriority w:val="99"/>
    <w:semiHidden/>
    <w:unhideWhenUsed/>
    <w:rsid w:val="00F11124"/>
    <w:rPr>
      <w:sz w:val="16"/>
      <w:szCs w:val="16"/>
    </w:rPr>
  </w:style>
  <w:style w:type="paragraph" w:styleId="CommentText">
    <w:name w:val="annotation text"/>
    <w:basedOn w:val="Normal"/>
    <w:link w:val="CommentTextChar"/>
    <w:uiPriority w:val="99"/>
    <w:semiHidden/>
    <w:unhideWhenUsed/>
    <w:rsid w:val="00F11124"/>
    <w:rPr>
      <w:sz w:val="20"/>
      <w:szCs w:val="20"/>
    </w:rPr>
  </w:style>
  <w:style w:type="character" w:customStyle="1" w:styleId="CommentTextChar">
    <w:name w:val="Comment Text Char"/>
    <w:basedOn w:val="DefaultParagraphFont"/>
    <w:link w:val="CommentText"/>
    <w:uiPriority w:val="99"/>
    <w:semiHidden/>
    <w:rsid w:val="00F11124"/>
  </w:style>
  <w:style w:type="paragraph" w:styleId="CommentSubject">
    <w:name w:val="annotation subject"/>
    <w:basedOn w:val="CommentText"/>
    <w:next w:val="CommentText"/>
    <w:link w:val="CommentSubjectChar"/>
    <w:uiPriority w:val="99"/>
    <w:semiHidden/>
    <w:unhideWhenUsed/>
    <w:rsid w:val="00F11124"/>
    <w:rPr>
      <w:b/>
      <w:bCs/>
    </w:rPr>
  </w:style>
  <w:style w:type="character" w:customStyle="1" w:styleId="CommentSubjectChar">
    <w:name w:val="Comment Subject Char"/>
    <w:basedOn w:val="CommentTextChar"/>
    <w:link w:val="CommentSubject"/>
    <w:uiPriority w:val="99"/>
    <w:semiHidden/>
    <w:rsid w:val="00F11124"/>
    <w:rPr>
      <w:b/>
      <w:bCs/>
    </w:rPr>
  </w:style>
  <w:style w:type="paragraph" w:styleId="BalloonText">
    <w:name w:val="Balloon Text"/>
    <w:basedOn w:val="Normal"/>
    <w:link w:val="BalloonTextChar"/>
    <w:uiPriority w:val="99"/>
    <w:semiHidden/>
    <w:unhideWhenUsed/>
    <w:rsid w:val="00F11124"/>
    <w:rPr>
      <w:sz w:val="18"/>
      <w:szCs w:val="18"/>
    </w:rPr>
  </w:style>
  <w:style w:type="character" w:customStyle="1" w:styleId="BalloonTextChar">
    <w:name w:val="Balloon Text Char"/>
    <w:basedOn w:val="DefaultParagraphFont"/>
    <w:link w:val="BalloonText"/>
    <w:uiPriority w:val="99"/>
    <w:semiHidden/>
    <w:rsid w:val="00F11124"/>
    <w:rPr>
      <w:sz w:val="18"/>
      <w:szCs w:val="18"/>
    </w:rPr>
  </w:style>
  <w:style w:type="paragraph" w:styleId="NormalWeb">
    <w:name w:val="Normal (Web)"/>
    <w:basedOn w:val="Normal"/>
    <w:uiPriority w:val="99"/>
    <w:semiHidden/>
    <w:unhideWhenUsed/>
    <w:rsid w:val="00B7670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paragraph" w:styleId="Header">
    <w:name w:val="header"/>
    <w:basedOn w:val="Normal"/>
    <w:link w:val="HeaderChar"/>
    <w:uiPriority w:val="99"/>
    <w:unhideWhenUsed/>
    <w:rsid w:val="00B31E55"/>
    <w:pPr>
      <w:tabs>
        <w:tab w:val="center" w:pos="4680"/>
        <w:tab w:val="right" w:pos="9360"/>
      </w:tabs>
    </w:pPr>
  </w:style>
  <w:style w:type="character" w:customStyle="1" w:styleId="HeaderChar">
    <w:name w:val="Header Char"/>
    <w:basedOn w:val="DefaultParagraphFont"/>
    <w:link w:val="Header"/>
    <w:uiPriority w:val="99"/>
    <w:rsid w:val="00B31E55"/>
    <w:rPr>
      <w:sz w:val="24"/>
      <w:szCs w:val="24"/>
    </w:rPr>
  </w:style>
  <w:style w:type="paragraph" w:styleId="Footer">
    <w:name w:val="footer"/>
    <w:basedOn w:val="Normal"/>
    <w:link w:val="FooterChar"/>
    <w:uiPriority w:val="99"/>
    <w:unhideWhenUsed/>
    <w:rsid w:val="00B31E55"/>
    <w:pPr>
      <w:tabs>
        <w:tab w:val="center" w:pos="4680"/>
        <w:tab w:val="right" w:pos="9360"/>
      </w:tabs>
    </w:pPr>
  </w:style>
  <w:style w:type="character" w:customStyle="1" w:styleId="FooterChar">
    <w:name w:val="Footer Char"/>
    <w:basedOn w:val="DefaultParagraphFont"/>
    <w:link w:val="Footer"/>
    <w:uiPriority w:val="99"/>
    <w:rsid w:val="00B31E55"/>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2273001">
      <w:bodyDiv w:val="1"/>
      <w:marLeft w:val="0"/>
      <w:marRight w:val="0"/>
      <w:marTop w:val="0"/>
      <w:marBottom w:val="0"/>
      <w:divBdr>
        <w:top w:val="none" w:sz="0" w:space="0" w:color="auto"/>
        <w:left w:val="none" w:sz="0" w:space="0" w:color="auto"/>
        <w:bottom w:val="none" w:sz="0" w:space="0" w:color="auto"/>
        <w:right w:val="none" w:sz="0" w:space="0" w:color="auto"/>
      </w:divBdr>
    </w:div>
    <w:div w:id="1167671792">
      <w:bodyDiv w:val="1"/>
      <w:marLeft w:val="0"/>
      <w:marRight w:val="0"/>
      <w:marTop w:val="0"/>
      <w:marBottom w:val="0"/>
      <w:divBdr>
        <w:top w:val="none" w:sz="0" w:space="0" w:color="auto"/>
        <w:left w:val="none" w:sz="0" w:space="0" w:color="auto"/>
        <w:bottom w:val="none" w:sz="0" w:space="0" w:color="auto"/>
        <w:right w:val="none" w:sz="0" w:space="0" w:color="auto"/>
      </w:divBdr>
      <w:divsChild>
        <w:div w:id="1148210627">
          <w:marLeft w:val="0"/>
          <w:marRight w:val="0"/>
          <w:marTop w:val="0"/>
          <w:marBottom w:val="0"/>
          <w:divBdr>
            <w:top w:val="none" w:sz="0" w:space="0" w:color="auto"/>
            <w:left w:val="none" w:sz="0" w:space="0" w:color="auto"/>
            <w:bottom w:val="none" w:sz="0" w:space="0" w:color="auto"/>
            <w:right w:val="none" w:sz="0" w:space="0" w:color="auto"/>
          </w:divBdr>
          <w:divsChild>
            <w:div w:id="403917224">
              <w:marLeft w:val="0"/>
              <w:marRight w:val="0"/>
              <w:marTop w:val="0"/>
              <w:marBottom w:val="0"/>
              <w:divBdr>
                <w:top w:val="none" w:sz="0" w:space="0" w:color="auto"/>
                <w:left w:val="none" w:sz="0" w:space="0" w:color="auto"/>
                <w:bottom w:val="none" w:sz="0" w:space="0" w:color="auto"/>
                <w:right w:val="none" w:sz="0" w:space="0" w:color="auto"/>
              </w:divBdr>
              <w:divsChild>
                <w:div w:id="20855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livescience.com/54094-how-big-is-the-internet.html" TargetMode="Externa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people" Target="people.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Pages>
  <Words>1099</Words>
  <Characters>6267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Nate Wehr</dc:creator>
  <cp:lastModifiedBy>Nate Wehr</cp:lastModifiedBy>
  <cp:revision>2</cp:revision>
  <dcterms:created xsi:type="dcterms:W3CDTF">2019-09-19T23:06:00Z</dcterms:created>
  <dcterms:modified xsi:type="dcterms:W3CDTF">2019-09-19T23:06:00Z</dcterms:modified>
</cp:coreProperties>
</file>